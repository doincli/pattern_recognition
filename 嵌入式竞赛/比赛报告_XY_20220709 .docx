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64799B" w14:textId="696E41B5" w:rsidR="00964635" w:rsidRDefault="0038395D">
      <w:pPr>
        <w:pStyle w:val="2"/>
        <w:jc w:val="center"/>
      </w:pPr>
      <w:bookmarkStart w:id="0" w:name="_Hlk108206779"/>
      <w:bookmarkEnd w:id="0"/>
      <w:r>
        <w:t>作品名称</w:t>
      </w:r>
      <w:r w:rsidR="00D45A20">
        <w:rPr>
          <w:rFonts w:hint="eastAsia"/>
        </w:rPr>
        <w:t>：</w:t>
      </w:r>
      <w:r w:rsidR="00D45A20" w:rsidRPr="00D45A20">
        <w:rPr>
          <w:rFonts w:hint="eastAsia"/>
        </w:rPr>
        <w:t>工业物料输送与定向中姿态的检测与分选系统</w:t>
      </w:r>
    </w:p>
    <w:p w14:paraId="6D99FAE9" w14:textId="0482935E" w:rsidR="00964635" w:rsidRDefault="00D45A20">
      <w:pPr>
        <w:jc w:val="center"/>
        <w:rPr>
          <w:rFonts w:ascii="Times New Roman" w:eastAsia="宋体" w:hAnsi="Times New Roman" w:cs="Times New Roman"/>
          <w:sz w:val="28"/>
        </w:rPr>
      </w:pPr>
      <w:r>
        <w:rPr>
          <w:rFonts w:ascii="Times New Roman" w:eastAsia="宋体" w:hAnsi="Times New Roman" w:cs="Times New Roman" w:hint="eastAsia"/>
          <w:sz w:val="28"/>
        </w:rPr>
        <w:t>辛</w:t>
      </w:r>
      <w:r w:rsidR="00713AF7">
        <w:rPr>
          <w:rFonts w:ascii="Times New Roman" w:eastAsia="宋体" w:hAnsi="Times New Roman" w:cs="Times New Roman" w:hint="eastAsia"/>
          <w:sz w:val="28"/>
        </w:rPr>
        <w:t>瑜</w:t>
      </w:r>
      <w:r w:rsidR="0038395D">
        <w:rPr>
          <w:rFonts w:ascii="Times New Roman" w:eastAsia="宋体" w:hAnsi="Times New Roman" w:cs="Times New Roman"/>
          <w:sz w:val="28"/>
        </w:rPr>
        <w:t>；</w:t>
      </w:r>
      <w:r>
        <w:rPr>
          <w:rFonts w:ascii="Times New Roman" w:eastAsia="宋体" w:hAnsi="Times New Roman" w:cs="Times New Roman" w:hint="eastAsia"/>
          <w:sz w:val="28"/>
        </w:rPr>
        <w:t>暨翔；李博宇</w:t>
      </w:r>
    </w:p>
    <w:p w14:paraId="473BA10C" w14:textId="77777777" w:rsidR="00964635" w:rsidRDefault="0038395D">
      <w:pPr>
        <w:rPr>
          <w:rFonts w:ascii="Times New Roman" w:eastAsia="宋体" w:hAnsi="Times New Roman" w:cs="Times New Roman"/>
          <w:b/>
          <w:sz w:val="28"/>
        </w:rPr>
      </w:pPr>
      <w:r>
        <w:rPr>
          <w:rFonts w:ascii="Times New Roman" w:eastAsia="宋体" w:hAnsi="Times New Roman" w:cs="Times New Roman" w:hint="eastAsia"/>
          <w:b/>
          <w:sz w:val="28"/>
        </w:rPr>
        <w:t>第一部分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Pr>
          <w:rFonts w:ascii="Times New Roman" w:eastAsia="宋体" w:hAnsi="Times New Roman" w:cs="Times New Roman" w:hint="eastAsia"/>
          <w:b/>
          <w:sz w:val="24"/>
        </w:rPr>
        <w:t>设计概述</w:t>
      </w:r>
    </w:p>
    <w:p w14:paraId="559E327C" w14:textId="28DEF840" w:rsidR="00964635" w:rsidRDefault="0038395D">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设计目的</w:t>
      </w:r>
      <w:r w:rsidR="00D9509E" w:rsidRPr="00D9509E">
        <w:rPr>
          <w:rFonts w:ascii="Times New Roman" w:eastAsia="宋体" w:hAnsi="Times New Roman" w:cs="Times New Roman" w:hint="eastAsia"/>
          <w:color w:val="FF0000"/>
          <w:sz w:val="24"/>
        </w:rPr>
        <w:t>（这部分</w:t>
      </w:r>
      <w:r w:rsidR="00D9509E" w:rsidRPr="00D9509E">
        <w:rPr>
          <w:rFonts w:ascii="Times New Roman" w:eastAsia="宋体" w:hAnsi="Times New Roman" w:cs="Times New Roman" w:hint="eastAsia"/>
          <w:color w:val="FF0000"/>
          <w:sz w:val="24"/>
        </w:rPr>
        <w:t>2</w:t>
      </w:r>
      <w:r w:rsidR="00D9509E" w:rsidRPr="00D9509E">
        <w:rPr>
          <w:rFonts w:ascii="Times New Roman" w:eastAsia="宋体" w:hAnsi="Times New Roman" w:cs="Times New Roman"/>
          <w:color w:val="FF0000"/>
          <w:sz w:val="24"/>
        </w:rPr>
        <w:t>00</w:t>
      </w:r>
      <w:r w:rsidR="00D9509E" w:rsidRPr="00D9509E">
        <w:rPr>
          <w:rFonts w:ascii="Times New Roman" w:eastAsia="宋体" w:hAnsi="Times New Roman" w:cs="Times New Roman" w:hint="eastAsia"/>
          <w:color w:val="FF0000"/>
          <w:sz w:val="24"/>
        </w:rPr>
        <w:t>字）</w:t>
      </w:r>
    </w:p>
    <w:p w14:paraId="7124389C" w14:textId="18A4E6BA" w:rsidR="00964635" w:rsidRDefault="00C94BB7" w:rsidP="00B1751F">
      <w:pPr>
        <w:pStyle w:val="a9"/>
        <w:ind w:left="420" w:firstLineChars="0"/>
        <w:rPr>
          <w:rFonts w:ascii="Times New Roman" w:eastAsia="宋体" w:hAnsi="Times New Roman" w:cs="Times New Roman"/>
          <w:sz w:val="24"/>
        </w:rPr>
      </w:pPr>
      <w:r w:rsidRPr="00C94BB7">
        <w:rPr>
          <w:rFonts w:ascii="Times New Roman" w:eastAsia="宋体" w:hAnsi="Times New Roman" w:cs="Times New Roman" w:hint="eastAsia"/>
          <w:sz w:val="24"/>
        </w:rPr>
        <w:t>在传统的工业物料输送过程中</w:t>
      </w:r>
      <w:r>
        <w:rPr>
          <w:rFonts w:ascii="Times New Roman" w:eastAsia="宋体" w:hAnsi="Times New Roman" w:cs="Times New Roman" w:hint="eastAsia"/>
          <w:sz w:val="24"/>
        </w:rPr>
        <w:t>,</w:t>
      </w:r>
      <w:r w:rsidR="009B59BF">
        <w:rPr>
          <w:rFonts w:ascii="Times New Roman" w:eastAsia="宋体" w:hAnsi="Times New Roman" w:cs="Times New Roman" w:hint="eastAsia"/>
          <w:sz w:val="24"/>
        </w:rPr>
        <w:t>采取的都是人工、机械式的方法，</w:t>
      </w:r>
      <w:r w:rsidR="00883D82">
        <w:rPr>
          <w:rFonts w:ascii="Times New Roman" w:eastAsia="宋体" w:hAnsi="Times New Roman" w:cs="Times New Roman" w:hint="eastAsia"/>
          <w:sz w:val="24"/>
        </w:rPr>
        <w:t>要</w:t>
      </w:r>
      <w:r w:rsidR="00D45A20" w:rsidRPr="00D45A20">
        <w:rPr>
          <w:rFonts w:ascii="Times New Roman" w:eastAsia="宋体" w:hAnsi="Times New Roman" w:cs="Times New Roman" w:hint="eastAsia"/>
          <w:sz w:val="24"/>
        </w:rPr>
        <w:t>依靠物料外形特征分选物料，需要人工针对每种物料做专用轨道设计，效率较低，</w:t>
      </w:r>
      <w:r w:rsidR="002D7F25">
        <w:rPr>
          <w:rFonts w:ascii="Times New Roman" w:eastAsia="宋体" w:hAnsi="Times New Roman" w:cs="Times New Roman" w:hint="eastAsia"/>
          <w:sz w:val="24"/>
        </w:rPr>
        <w:t>成本较高</w:t>
      </w:r>
      <w:r w:rsidR="002528A8">
        <w:rPr>
          <w:rFonts w:ascii="Times New Roman" w:eastAsia="宋体" w:hAnsi="Times New Roman" w:cs="Times New Roman" w:hint="eastAsia"/>
          <w:sz w:val="24"/>
        </w:rPr>
        <w:t>，而且还</w:t>
      </w:r>
      <w:r>
        <w:rPr>
          <w:rFonts w:ascii="Times New Roman" w:eastAsia="宋体" w:hAnsi="Times New Roman" w:cs="Times New Roman" w:hint="eastAsia"/>
          <w:sz w:val="24"/>
        </w:rPr>
        <w:t>需要依靠传统技工师傅熟练的经验</w:t>
      </w:r>
      <w:r w:rsidR="00D45A20" w:rsidRPr="00D45A20">
        <w:rPr>
          <w:rFonts w:ascii="Times New Roman" w:eastAsia="宋体" w:hAnsi="Times New Roman" w:cs="Times New Roman" w:hint="eastAsia"/>
          <w:sz w:val="24"/>
        </w:rPr>
        <w:t>。</w:t>
      </w:r>
      <w:r w:rsidR="009B59BF">
        <w:rPr>
          <w:rFonts w:ascii="Times New Roman" w:eastAsia="宋体" w:hAnsi="Times New Roman" w:cs="Times New Roman" w:hint="eastAsia"/>
          <w:sz w:val="24"/>
        </w:rPr>
        <w:t>我们</w:t>
      </w:r>
      <w:r w:rsidR="00D45A20" w:rsidRPr="00D45A20">
        <w:rPr>
          <w:rFonts w:ascii="Times New Roman" w:eastAsia="宋体" w:hAnsi="Times New Roman" w:cs="Times New Roman" w:hint="eastAsia"/>
          <w:sz w:val="24"/>
        </w:rPr>
        <w:t>基于</w:t>
      </w:r>
      <w:r w:rsidR="00D45A20" w:rsidRPr="00D45A20">
        <w:rPr>
          <w:rFonts w:ascii="Times New Roman" w:eastAsia="宋体" w:hAnsi="Times New Roman" w:cs="Times New Roman"/>
          <w:sz w:val="24"/>
        </w:rPr>
        <w:t>RISC-V</w:t>
      </w:r>
      <w:r w:rsidR="00D45A20" w:rsidRPr="00D45A20">
        <w:rPr>
          <w:rFonts w:ascii="Times New Roman" w:eastAsia="宋体" w:hAnsi="Times New Roman" w:cs="Times New Roman"/>
          <w:sz w:val="24"/>
        </w:rPr>
        <w:t>开源平台及</w:t>
      </w:r>
      <w:proofErr w:type="gramStart"/>
      <w:r w:rsidR="00D45A20" w:rsidRPr="00D45A20">
        <w:rPr>
          <w:rFonts w:ascii="Times New Roman" w:eastAsia="宋体" w:hAnsi="Times New Roman" w:cs="Times New Roman"/>
          <w:sz w:val="24"/>
        </w:rPr>
        <w:t>赤菟</w:t>
      </w:r>
      <w:proofErr w:type="gramEnd"/>
      <w:r w:rsidR="00FA5990">
        <w:rPr>
          <w:rFonts w:ascii="Times New Roman" w:eastAsia="宋体" w:hAnsi="Times New Roman" w:cs="Times New Roman" w:hint="eastAsia"/>
          <w:sz w:val="24"/>
        </w:rPr>
        <w:t>C</w:t>
      </w:r>
      <w:r w:rsidR="00FA5990">
        <w:rPr>
          <w:rFonts w:ascii="Times New Roman" w:eastAsia="宋体" w:hAnsi="Times New Roman" w:cs="Times New Roman"/>
          <w:sz w:val="24"/>
        </w:rPr>
        <w:t>H32V307</w:t>
      </w:r>
      <w:r w:rsidR="00FA5990">
        <w:rPr>
          <w:rFonts w:ascii="Times New Roman" w:eastAsia="宋体" w:hAnsi="Times New Roman" w:cs="Times New Roman" w:hint="eastAsia"/>
          <w:sz w:val="24"/>
        </w:rPr>
        <w:t>开发板</w:t>
      </w:r>
      <w:r w:rsidR="00D45A20" w:rsidRPr="00D45A20">
        <w:rPr>
          <w:rFonts w:ascii="Times New Roman" w:eastAsia="宋体" w:hAnsi="Times New Roman" w:cs="Times New Roman"/>
          <w:sz w:val="24"/>
        </w:rPr>
        <w:t>，通过光纤传感器收集物料的光</w:t>
      </w:r>
      <w:r w:rsidR="002D7F25">
        <w:rPr>
          <w:rFonts w:ascii="Times New Roman" w:eastAsia="宋体" w:hAnsi="Times New Roman" w:cs="Times New Roman" w:hint="eastAsia"/>
          <w:sz w:val="24"/>
        </w:rPr>
        <w:t>传感</w:t>
      </w:r>
      <w:r w:rsidR="00D45A20" w:rsidRPr="00D45A20">
        <w:rPr>
          <w:rFonts w:ascii="Times New Roman" w:eastAsia="宋体" w:hAnsi="Times New Roman" w:cs="Times New Roman"/>
          <w:sz w:val="24"/>
        </w:rPr>
        <w:t>信息，</w:t>
      </w:r>
      <w:r w:rsidR="009B59BF">
        <w:rPr>
          <w:rFonts w:ascii="Times New Roman" w:eastAsia="宋体" w:hAnsi="Times New Roman" w:cs="Times New Roman" w:hint="eastAsia"/>
          <w:sz w:val="24"/>
        </w:rPr>
        <w:t>运用</w:t>
      </w:r>
      <w:r>
        <w:rPr>
          <w:rFonts w:ascii="Times New Roman" w:eastAsia="宋体" w:hAnsi="Times New Roman" w:cs="Times New Roman" w:hint="eastAsia"/>
          <w:sz w:val="24"/>
        </w:rPr>
        <w:t>简单的机器学习算法</w:t>
      </w:r>
      <w:r w:rsidR="00D45A20" w:rsidRPr="00D45A20">
        <w:rPr>
          <w:rFonts w:ascii="Times New Roman" w:eastAsia="宋体" w:hAnsi="Times New Roman" w:cs="Times New Roman"/>
          <w:sz w:val="24"/>
        </w:rPr>
        <w:t>，仅需少量样本</w:t>
      </w:r>
      <w:r w:rsidR="002D7F25">
        <w:rPr>
          <w:rFonts w:ascii="Times New Roman" w:eastAsia="宋体" w:hAnsi="Times New Roman" w:cs="Times New Roman" w:hint="eastAsia"/>
          <w:sz w:val="24"/>
        </w:rPr>
        <w:t>和简单训练过程</w:t>
      </w:r>
      <w:r w:rsidR="00D45A20" w:rsidRPr="00D45A20">
        <w:rPr>
          <w:rFonts w:ascii="Times New Roman" w:eastAsia="宋体" w:hAnsi="Times New Roman" w:cs="Times New Roman"/>
          <w:sz w:val="24"/>
        </w:rPr>
        <w:t>，</w:t>
      </w:r>
      <w:r w:rsidR="002D7F25">
        <w:rPr>
          <w:rFonts w:ascii="Times New Roman" w:eastAsia="宋体" w:hAnsi="Times New Roman" w:cs="Times New Roman" w:hint="eastAsia"/>
          <w:sz w:val="24"/>
        </w:rPr>
        <w:t>即可</w:t>
      </w:r>
      <w:r w:rsidR="00D45A20" w:rsidRPr="00D45A20">
        <w:rPr>
          <w:rFonts w:ascii="Times New Roman" w:eastAsia="宋体" w:hAnsi="Times New Roman" w:cs="Times New Roman"/>
          <w:sz w:val="24"/>
        </w:rPr>
        <w:t>实现工业物料</w:t>
      </w:r>
      <w:r w:rsidR="005F3C2D">
        <w:rPr>
          <w:rFonts w:ascii="Times New Roman" w:eastAsia="宋体" w:hAnsi="Times New Roman" w:cs="Times New Roman" w:hint="eastAsia"/>
          <w:sz w:val="24"/>
        </w:rPr>
        <w:t>输送</w:t>
      </w:r>
      <w:r w:rsidR="00D45A20" w:rsidRPr="00D45A20">
        <w:rPr>
          <w:rFonts w:ascii="Times New Roman" w:eastAsia="宋体" w:hAnsi="Times New Roman" w:cs="Times New Roman"/>
          <w:sz w:val="24"/>
        </w:rPr>
        <w:t>与定向</w:t>
      </w:r>
      <w:r w:rsidR="00FA5990">
        <w:rPr>
          <w:rFonts w:ascii="Times New Roman" w:eastAsia="宋体" w:hAnsi="Times New Roman" w:cs="Times New Roman" w:hint="eastAsia"/>
          <w:sz w:val="24"/>
        </w:rPr>
        <w:t>分选</w:t>
      </w:r>
      <w:r w:rsidR="00D45A20" w:rsidRPr="00D45A20">
        <w:rPr>
          <w:rFonts w:ascii="Times New Roman" w:eastAsia="宋体" w:hAnsi="Times New Roman" w:cs="Times New Roman"/>
          <w:sz w:val="24"/>
        </w:rPr>
        <w:t>的高精度、高速率、高稳定性、高可靠性</w:t>
      </w:r>
      <w:r w:rsidR="00FA5990">
        <w:rPr>
          <w:rFonts w:ascii="Times New Roman" w:eastAsia="宋体" w:hAnsi="Times New Roman" w:cs="Times New Roman" w:hint="eastAsia"/>
          <w:sz w:val="24"/>
        </w:rPr>
        <w:t>姿态</w:t>
      </w:r>
      <w:r w:rsidR="00D45A20" w:rsidRPr="00D45A20">
        <w:rPr>
          <w:rFonts w:ascii="Times New Roman" w:eastAsia="宋体" w:hAnsi="Times New Roman" w:cs="Times New Roman"/>
          <w:sz w:val="24"/>
        </w:rPr>
        <w:t>检测。</w:t>
      </w:r>
      <w:r w:rsidR="002D7F25">
        <w:rPr>
          <w:rFonts w:ascii="Times New Roman" w:eastAsia="宋体" w:hAnsi="Times New Roman" w:cs="Times New Roman" w:hint="eastAsia"/>
          <w:sz w:val="24"/>
        </w:rPr>
        <w:t>并且该系统具有普适性</w:t>
      </w:r>
      <w:r w:rsidR="009B59BF">
        <w:rPr>
          <w:rFonts w:ascii="Times New Roman" w:eastAsia="宋体" w:hAnsi="Times New Roman" w:cs="Times New Roman" w:hint="eastAsia"/>
          <w:sz w:val="24"/>
        </w:rPr>
        <w:t>和扩展性，可广泛应用于姿态检测等领域。</w:t>
      </w:r>
    </w:p>
    <w:p w14:paraId="729D7B3D" w14:textId="77777777" w:rsidR="00B1751F" w:rsidRDefault="00B1751F">
      <w:pPr>
        <w:pStyle w:val="a9"/>
        <w:ind w:left="420" w:firstLineChars="0" w:firstLine="0"/>
        <w:rPr>
          <w:rFonts w:ascii="Times New Roman" w:eastAsia="宋体" w:hAnsi="Times New Roman" w:cs="Times New Roman"/>
          <w:sz w:val="24"/>
        </w:rPr>
      </w:pPr>
    </w:p>
    <w:p w14:paraId="159CACF7" w14:textId="322D8229" w:rsidR="00964635" w:rsidRPr="009B59BF" w:rsidRDefault="0038395D">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应用领域</w:t>
      </w:r>
      <w:r w:rsidR="00D9509E" w:rsidRPr="00D9509E">
        <w:rPr>
          <w:rFonts w:ascii="Times New Roman" w:eastAsia="宋体" w:hAnsi="Times New Roman" w:cs="Times New Roman" w:hint="eastAsia"/>
          <w:color w:val="FF0000"/>
          <w:sz w:val="24"/>
        </w:rPr>
        <w:t>（这部分</w:t>
      </w:r>
      <w:r w:rsidR="00D9509E" w:rsidRPr="00D9509E">
        <w:rPr>
          <w:rFonts w:ascii="Times New Roman" w:eastAsia="宋体" w:hAnsi="Times New Roman" w:cs="Times New Roman" w:hint="eastAsia"/>
          <w:color w:val="FF0000"/>
          <w:sz w:val="24"/>
        </w:rPr>
        <w:t>2</w:t>
      </w:r>
      <w:r w:rsidR="00D9509E" w:rsidRPr="00D9509E">
        <w:rPr>
          <w:rFonts w:ascii="Times New Roman" w:eastAsia="宋体" w:hAnsi="Times New Roman" w:cs="Times New Roman"/>
          <w:color w:val="FF0000"/>
          <w:sz w:val="24"/>
        </w:rPr>
        <w:t>00</w:t>
      </w:r>
      <w:r w:rsidR="00D9509E" w:rsidRPr="00D9509E">
        <w:rPr>
          <w:rFonts w:ascii="Times New Roman" w:eastAsia="宋体" w:hAnsi="Times New Roman" w:cs="Times New Roman" w:hint="eastAsia"/>
          <w:color w:val="FF0000"/>
          <w:sz w:val="24"/>
        </w:rPr>
        <w:t>字）</w:t>
      </w:r>
    </w:p>
    <w:p w14:paraId="2503ED56" w14:textId="57D933AE" w:rsidR="00E141A8" w:rsidRDefault="00883D82" w:rsidP="00E141A8">
      <w:pPr>
        <w:pStyle w:val="a9"/>
        <w:ind w:left="420" w:firstLine="480"/>
        <w:rPr>
          <w:rFonts w:ascii="Times New Roman" w:eastAsia="宋体" w:hAnsi="Times New Roman" w:cs="Times New Roman"/>
          <w:sz w:val="24"/>
        </w:rPr>
      </w:pPr>
      <w:r w:rsidRPr="00D45A20">
        <w:rPr>
          <w:rFonts w:ascii="Times New Roman" w:eastAsia="宋体" w:hAnsi="Times New Roman" w:cs="Times New Roman"/>
          <w:sz w:val="24"/>
        </w:rPr>
        <w:t>本作品</w:t>
      </w:r>
      <w:r>
        <w:rPr>
          <w:rFonts w:ascii="Times New Roman" w:eastAsia="宋体" w:hAnsi="Times New Roman" w:cs="Times New Roman" w:hint="eastAsia"/>
          <w:sz w:val="24"/>
        </w:rPr>
        <w:t>主要应用领域为智能工业</w:t>
      </w:r>
      <w:r w:rsidR="00FA5990">
        <w:rPr>
          <w:rFonts w:ascii="Times New Roman" w:eastAsia="宋体" w:hAnsi="Times New Roman" w:cs="Times New Roman" w:hint="eastAsia"/>
          <w:sz w:val="24"/>
        </w:rPr>
        <w:t>物料送料分选</w:t>
      </w:r>
      <w:r>
        <w:rPr>
          <w:rFonts w:ascii="Times New Roman" w:eastAsia="宋体" w:hAnsi="Times New Roman" w:cs="Times New Roman" w:hint="eastAsia"/>
          <w:sz w:val="24"/>
        </w:rPr>
        <w:t>领域</w:t>
      </w:r>
      <w:commentRangeStart w:id="1"/>
      <w:commentRangeStart w:id="2"/>
      <w:r w:rsidR="00FA5990">
        <w:rPr>
          <w:rFonts w:ascii="Times New Roman" w:eastAsia="宋体" w:hAnsi="Times New Roman" w:cs="Times New Roman" w:hint="eastAsia"/>
          <w:sz w:val="24"/>
        </w:rPr>
        <w:t>（及其他需要姿态识别的领域</w:t>
      </w:r>
      <w:r w:rsidR="002528A8" w:rsidRPr="002528A8">
        <w:rPr>
          <w:rFonts w:ascii="Times New Roman" w:eastAsia="宋体" w:hAnsi="Times New Roman" w:cs="Times New Roman" w:hint="eastAsia"/>
          <w:sz w:val="24"/>
        </w:rPr>
        <w:t>如电子器件物料输送，物流快递的分选</w:t>
      </w:r>
      <w:r w:rsidR="00FA5990">
        <w:rPr>
          <w:rFonts w:ascii="Times New Roman" w:eastAsia="宋体" w:hAnsi="Times New Roman" w:cs="Times New Roman" w:hint="eastAsia"/>
          <w:sz w:val="24"/>
        </w:rPr>
        <w:t>）</w:t>
      </w:r>
      <w:r>
        <w:rPr>
          <w:rFonts w:ascii="Times New Roman" w:eastAsia="宋体" w:hAnsi="Times New Roman" w:cs="Times New Roman" w:hint="eastAsia"/>
          <w:sz w:val="24"/>
        </w:rPr>
        <w:t>，</w:t>
      </w:r>
      <w:commentRangeEnd w:id="1"/>
      <w:r w:rsidR="00A83EF2">
        <w:rPr>
          <w:rStyle w:val="ae"/>
        </w:rPr>
        <w:commentReference w:id="1"/>
      </w:r>
      <w:commentRangeEnd w:id="2"/>
      <w:r w:rsidR="002528A8">
        <w:rPr>
          <w:rStyle w:val="ae"/>
        </w:rPr>
        <w:commentReference w:id="2"/>
      </w:r>
      <w:r w:rsidRPr="00D45A20">
        <w:rPr>
          <w:rFonts w:ascii="Times New Roman" w:eastAsia="宋体" w:hAnsi="Times New Roman" w:cs="Times New Roman"/>
          <w:sz w:val="24"/>
        </w:rPr>
        <w:t>可以实现工业物料</w:t>
      </w:r>
      <w:r w:rsidR="00FA5990">
        <w:rPr>
          <w:rFonts w:ascii="Times New Roman" w:eastAsia="宋体" w:hAnsi="Times New Roman" w:cs="Times New Roman" w:hint="eastAsia"/>
          <w:sz w:val="24"/>
        </w:rPr>
        <w:t>送料</w:t>
      </w:r>
      <w:r w:rsidR="00FA5990" w:rsidRPr="00D45A20">
        <w:rPr>
          <w:rFonts w:ascii="Times New Roman" w:eastAsia="宋体" w:hAnsi="Times New Roman" w:cs="Times New Roman"/>
          <w:sz w:val="24"/>
        </w:rPr>
        <w:t>与定向</w:t>
      </w:r>
      <w:r w:rsidR="00FA5990">
        <w:rPr>
          <w:rFonts w:ascii="Times New Roman" w:eastAsia="宋体" w:hAnsi="Times New Roman" w:cs="Times New Roman" w:hint="eastAsia"/>
          <w:sz w:val="24"/>
        </w:rPr>
        <w:t>分选</w:t>
      </w:r>
      <w:r w:rsidR="00FA5990" w:rsidRPr="00D45A20">
        <w:rPr>
          <w:rFonts w:ascii="Times New Roman" w:eastAsia="宋体" w:hAnsi="Times New Roman" w:cs="Times New Roman"/>
          <w:sz w:val="24"/>
        </w:rPr>
        <w:t>的</w:t>
      </w:r>
      <w:r w:rsidR="00FA5990">
        <w:rPr>
          <w:rFonts w:ascii="Times New Roman" w:eastAsia="宋体" w:hAnsi="Times New Roman" w:cs="Times New Roman" w:hint="eastAsia"/>
          <w:sz w:val="24"/>
        </w:rPr>
        <w:t>实时</w:t>
      </w:r>
      <w:r w:rsidRPr="00D45A20">
        <w:rPr>
          <w:rFonts w:ascii="Times New Roman" w:eastAsia="宋体" w:hAnsi="Times New Roman" w:cs="Times New Roman"/>
          <w:sz w:val="24"/>
        </w:rPr>
        <w:t>姿态检测</w:t>
      </w:r>
      <w:r w:rsidRPr="00D45A20">
        <w:rPr>
          <w:rFonts w:ascii="Times New Roman" w:eastAsia="宋体" w:hAnsi="Times New Roman" w:cs="Times New Roman" w:hint="eastAsia"/>
          <w:sz w:val="24"/>
        </w:rPr>
        <w:t>。</w:t>
      </w:r>
    </w:p>
    <w:p w14:paraId="573C392F" w14:textId="4FB5AACD" w:rsidR="00E141A8" w:rsidRDefault="00E141A8" w:rsidP="00E141A8">
      <w:pPr>
        <w:pStyle w:val="a9"/>
        <w:ind w:left="420" w:firstLine="480"/>
        <w:rPr>
          <w:rFonts w:ascii="Times New Roman" w:eastAsia="宋体" w:hAnsi="Times New Roman" w:cs="Times New Roman"/>
          <w:sz w:val="24"/>
        </w:rPr>
      </w:pPr>
      <w:commentRangeStart w:id="4"/>
      <w:commentRangeStart w:id="5"/>
      <w:proofErr w:type="gramStart"/>
      <w:r w:rsidRPr="00E141A8">
        <w:rPr>
          <w:rFonts w:ascii="Times New Roman" w:eastAsia="宋体" w:hAnsi="Times New Roman" w:cs="Times New Roman" w:hint="eastAsia"/>
          <w:sz w:val="24"/>
        </w:rPr>
        <w:t>振动盘</w:t>
      </w:r>
      <w:proofErr w:type="gramEnd"/>
      <w:r w:rsidRPr="00E141A8">
        <w:rPr>
          <w:rFonts w:ascii="Times New Roman" w:eastAsia="宋体" w:hAnsi="Times New Roman" w:cs="Times New Roman" w:hint="eastAsia"/>
          <w:sz w:val="24"/>
        </w:rPr>
        <w:t>是解决零件自动化</w:t>
      </w:r>
      <w:r>
        <w:rPr>
          <w:rFonts w:ascii="Times New Roman" w:eastAsia="宋体" w:hAnsi="Times New Roman" w:cs="Times New Roman" w:hint="eastAsia"/>
          <w:sz w:val="24"/>
        </w:rPr>
        <w:t>送料</w:t>
      </w:r>
      <w:r w:rsidRPr="00E141A8">
        <w:rPr>
          <w:rFonts w:ascii="Times New Roman" w:eastAsia="宋体" w:hAnsi="Times New Roman" w:cs="Times New Roman" w:hint="eastAsia"/>
          <w:sz w:val="24"/>
        </w:rPr>
        <w:t>难题的主要部件，</w:t>
      </w:r>
      <w:r w:rsidRPr="00E141A8">
        <w:rPr>
          <w:rFonts w:ascii="Times New Roman" w:eastAsia="宋体" w:hAnsi="Times New Roman" w:cs="Times New Roman"/>
          <w:sz w:val="24"/>
        </w:rPr>
        <w:t>2022</w:t>
      </w:r>
      <w:r w:rsidRPr="00E141A8">
        <w:rPr>
          <w:rFonts w:ascii="Times New Roman" w:eastAsia="宋体" w:hAnsi="Times New Roman" w:cs="Times New Roman"/>
          <w:sz w:val="24"/>
        </w:rPr>
        <w:t>年我国</w:t>
      </w:r>
      <w:proofErr w:type="gramStart"/>
      <w:r w:rsidRPr="00E141A8">
        <w:rPr>
          <w:rFonts w:ascii="Times New Roman" w:eastAsia="宋体" w:hAnsi="Times New Roman" w:cs="Times New Roman"/>
          <w:sz w:val="24"/>
        </w:rPr>
        <w:t>振动</w:t>
      </w:r>
      <w:proofErr w:type="gramEnd"/>
      <w:r w:rsidRPr="00E141A8">
        <w:rPr>
          <w:rFonts w:ascii="Times New Roman" w:eastAsia="宋体" w:hAnsi="Times New Roman" w:cs="Times New Roman"/>
          <w:sz w:val="24"/>
        </w:rPr>
        <w:t>盘市场零售规模将达到</w:t>
      </w:r>
      <w:r w:rsidRPr="00E141A8">
        <w:rPr>
          <w:rFonts w:ascii="Times New Roman" w:eastAsia="宋体" w:hAnsi="Times New Roman" w:cs="Times New Roman"/>
          <w:sz w:val="24"/>
        </w:rPr>
        <w:t>1108</w:t>
      </w:r>
      <w:r w:rsidRPr="00E141A8">
        <w:rPr>
          <w:rFonts w:ascii="Times New Roman" w:eastAsia="宋体" w:hAnsi="Times New Roman" w:cs="Times New Roman"/>
          <w:sz w:val="24"/>
        </w:rPr>
        <w:t>亿元</w:t>
      </w:r>
      <w:r w:rsidR="006A3273" w:rsidRPr="006A3273">
        <w:rPr>
          <w:rFonts w:ascii="Times New Roman" w:eastAsia="宋体" w:hAnsi="Times New Roman" w:cs="Times New Roman" w:hint="eastAsia"/>
          <w:sz w:val="24"/>
          <w:vertAlign w:val="superscript"/>
        </w:rPr>
        <w:t>[</w:t>
      </w:r>
      <w:r w:rsidR="006A3273" w:rsidRPr="006A3273">
        <w:rPr>
          <w:rFonts w:ascii="Times New Roman" w:eastAsia="宋体" w:hAnsi="Times New Roman" w:cs="Times New Roman"/>
          <w:sz w:val="24"/>
          <w:vertAlign w:val="superscript"/>
        </w:rPr>
        <w:t>1]</w:t>
      </w:r>
      <w:r w:rsidRPr="00E141A8">
        <w:rPr>
          <w:rFonts w:ascii="Times New Roman" w:eastAsia="宋体" w:hAnsi="Times New Roman" w:cs="Times New Roman"/>
          <w:sz w:val="24"/>
        </w:rPr>
        <w:t>。传统的</w:t>
      </w:r>
      <w:proofErr w:type="gramStart"/>
      <w:r w:rsidRPr="00E141A8">
        <w:rPr>
          <w:rFonts w:ascii="Times New Roman" w:eastAsia="宋体" w:hAnsi="Times New Roman" w:cs="Times New Roman"/>
          <w:sz w:val="24"/>
        </w:rPr>
        <w:t>振动盘</w:t>
      </w:r>
      <w:proofErr w:type="gramEnd"/>
      <w:r w:rsidRPr="00E141A8">
        <w:rPr>
          <w:rFonts w:ascii="Times New Roman" w:eastAsia="宋体" w:hAnsi="Times New Roman" w:cs="Times New Roman"/>
          <w:sz w:val="24"/>
        </w:rPr>
        <w:t>主要采用机械结构进行物料的分选，其机械结构因为物料尺寸的不同而具有明显的差异，无法实现规模化的生产，</w:t>
      </w:r>
      <w:r>
        <w:rPr>
          <w:rFonts w:ascii="Times New Roman" w:eastAsia="宋体" w:hAnsi="Times New Roman" w:cs="Times New Roman" w:hint="eastAsia"/>
          <w:sz w:val="24"/>
        </w:rPr>
        <w:t>属于定制产品。</w:t>
      </w:r>
      <w:commentRangeEnd w:id="4"/>
      <w:r w:rsidR="00A83EF2">
        <w:rPr>
          <w:rStyle w:val="ae"/>
        </w:rPr>
        <w:commentReference w:id="4"/>
      </w:r>
      <w:commentRangeEnd w:id="5"/>
      <w:r w:rsidR="002528A8">
        <w:rPr>
          <w:rStyle w:val="ae"/>
        </w:rPr>
        <w:commentReference w:id="5"/>
      </w:r>
    </w:p>
    <w:p w14:paraId="53C35022" w14:textId="5F27314D" w:rsidR="00964635" w:rsidRPr="00E141A8" w:rsidRDefault="00E141A8" w:rsidP="00E141A8">
      <w:pPr>
        <w:pStyle w:val="a9"/>
        <w:ind w:left="420" w:firstLine="480"/>
        <w:rPr>
          <w:rFonts w:ascii="Times New Roman" w:eastAsia="宋体" w:hAnsi="Times New Roman" w:cs="Times New Roman"/>
          <w:sz w:val="24"/>
        </w:rPr>
      </w:pPr>
      <w:commentRangeStart w:id="6"/>
      <w:commentRangeStart w:id="7"/>
      <w:r>
        <w:rPr>
          <w:rFonts w:ascii="Times New Roman" w:eastAsia="宋体" w:hAnsi="Times New Roman" w:cs="Times New Roman" w:hint="eastAsia"/>
          <w:sz w:val="24"/>
        </w:rPr>
        <w:t>而在该领域中，</w:t>
      </w:r>
      <w:r w:rsidR="00B1751F">
        <w:rPr>
          <w:rFonts w:ascii="Times New Roman" w:eastAsia="宋体" w:hAnsi="Times New Roman" w:cs="Times New Roman" w:hint="eastAsia"/>
          <w:sz w:val="24"/>
        </w:rPr>
        <w:t>基于我们的姿态检测分选系统，可以</w:t>
      </w:r>
      <w:r>
        <w:rPr>
          <w:rFonts w:ascii="Times New Roman" w:eastAsia="宋体" w:hAnsi="Times New Roman" w:cs="Times New Roman" w:hint="eastAsia"/>
          <w:sz w:val="24"/>
        </w:rPr>
        <w:t>让</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设备摆脱定制化的标签</w:t>
      </w:r>
      <w:r w:rsidR="00B1751F">
        <w:rPr>
          <w:rFonts w:ascii="Times New Roman" w:eastAsia="宋体" w:hAnsi="Times New Roman" w:cs="Times New Roman" w:hint="eastAsia"/>
          <w:sz w:val="24"/>
        </w:rPr>
        <w:t>，令</w:t>
      </w:r>
      <w:proofErr w:type="gramStart"/>
      <w:r w:rsidR="00B1751F">
        <w:rPr>
          <w:rFonts w:ascii="Times New Roman" w:eastAsia="宋体" w:hAnsi="Times New Roman" w:cs="Times New Roman" w:hint="eastAsia"/>
          <w:sz w:val="24"/>
        </w:rPr>
        <w:t>振动</w:t>
      </w:r>
      <w:proofErr w:type="gramEnd"/>
      <w:r w:rsidR="00B1751F">
        <w:rPr>
          <w:rFonts w:ascii="Times New Roman" w:eastAsia="宋体" w:hAnsi="Times New Roman" w:cs="Times New Roman" w:hint="eastAsia"/>
          <w:sz w:val="24"/>
        </w:rPr>
        <w:t>盘的生产规模化、集成化，</w:t>
      </w:r>
      <w:r w:rsidRPr="00E141A8">
        <w:rPr>
          <w:rFonts w:ascii="Times New Roman" w:eastAsia="宋体" w:hAnsi="Times New Roman" w:cs="Times New Roman" w:hint="eastAsia"/>
          <w:sz w:val="24"/>
        </w:rPr>
        <w:t>节约大量的人工成本，在智能工厂有广阔应用前景。</w:t>
      </w:r>
      <w:commentRangeEnd w:id="6"/>
      <w:r w:rsidR="00A83EF2">
        <w:rPr>
          <w:rStyle w:val="ae"/>
        </w:rPr>
        <w:commentReference w:id="6"/>
      </w:r>
      <w:commentRangeEnd w:id="7"/>
      <w:r w:rsidR="002528A8">
        <w:rPr>
          <w:rStyle w:val="ae"/>
        </w:rPr>
        <w:commentReference w:id="7"/>
      </w:r>
    </w:p>
    <w:p w14:paraId="74181D35" w14:textId="77777777" w:rsidR="00FA5990" w:rsidRDefault="00FA5990">
      <w:pPr>
        <w:pStyle w:val="a9"/>
        <w:ind w:left="420" w:firstLineChars="0" w:firstLine="0"/>
        <w:rPr>
          <w:rFonts w:ascii="Times New Roman" w:eastAsia="宋体" w:hAnsi="Times New Roman" w:cs="Times New Roman"/>
          <w:sz w:val="24"/>
        </w:rPr>
      </w:pPr>
    </w:p>
    <w:p w14:paraId="1CEF6647" w14:textId="30C3AC81" w:rsidR="00B1751F" w:rsidRPr="00CF43DD" w:rsidRDefault="00B1751F" w:rsidP="00B1751F">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主要技术特点</w:t>
      </w:r>
      <w:r w:rsidRPr="00D9509E">
        <w:rPr>
          <w:rFonts w:ascii="Times New Roman" w:eastAsia="宋体" w:hAnsi="Times New Roman" w:cs="Times New Roman" w:hint="eastAsia"/>
          <w:color w:val="FF0000"/>
          <w:sz w:val="24"/>
        </w:rPr>
        <w:t>（这部分</w:t>
      </w:r>
      <w:r w:rsidRPr="00D9509E">
        <w:rPr>
          <w:rFonts w:ascii="Times New Roman" w:eastAsia="宋体" w:hAnsi="Times New Roman" w:cs="Times New Roman"/>
          <w:color w:val="FF0000"/>
          <w:sz w:val="24"/>
        </w:rPr>
        <w:t>300</w:t>
      </w:r>
      <w:r w:rsidRPr="00D9509E">
        <w:rPr>
          <w:rFonts w:ascii="Times New Roman" w:eastAsia="宋体" w:hAnsi="Times New Roman" w:cs="Times New Roman" w:hint="eastAsia"/>
          <w:color w:val="FF0000"/>
          <w:sz w:val="24"/>
        </w:rPr>
        <w:t>字）</w:t>
      </w:r>
    </w:p>
    <w:p w14:paraId="5DBD9678" w14:textId="0884B829" w:rsidR="00CF43DD" w:rsidRPr="00CF43DD" w:rsidRDefault="00D958D3" w:rsidP="00CF43DD">
      <w:pPr>
        <w:pStyle w:val="a9"/>
        <w:numPr>
          <w:ilvl w:val="0"/>
          <w:numId w:val="7"/>
        </w:numPr>
        <w:ind w:firstLineChars="0"/>
        <w:rPr>
          <w:rFonts w:ascii="Times New Roman" w:eastAsia="宋体" w:hAnsi="Times New Roman" w:cs="Times New Roman"/>
          <w:sz w:val="24"/>
        </w:rPr>
      </w:pPr>
      <w:r>
        <w:rPr>
          <w:rFonts w:ascii="Times New Roman" w:eastAsia="宋体" w:hAnsi="Times New Roman" w:cs="Times New Roman" w:hint="eastAsia"/>
          <w:sz w:val="24"/>
        </w:rPr>
        <w:t>自制放大电路与</w:t>
      </w:r>
      <w:r w:rsidR="00CF43DD" w:rsidRPr="00CF43DD">
        <w:rPr>
          <w:rFonts w:ascii="Times New Roman" w:eastAsia="宋体" w:hAnsi="Times New Roman" w:cs="Times New Roman" w:hint="eastAsia"/>
          <w:sz w:val="24"/>
        </w:rPr>
        <w:t>片内</w:t>
      </w:r>
      <w:r w:rsidR="00CF43DD" w:rsidRPr="00CF43DD">
        <w:rPr>
          <w:rFonts w:ascii="Times New Roman" w:eastAsia="宋体" w:hAnsi="Times New Roman" w:cs="Times New Roman"/>
          <w:sz w:val="24"/>
        </w:rPr>
        <w:t>ADC</w:t>
      </w:r>
      <w:r w:rsidR="00CF43DD" w:rsidRPr="00CF43DD">
        <w:rPr>
          <w:rFonts w:ascii="Times New Roman" w:eastAsia="宋体" w:hAnsi="Times New Roman" w:cs="Times New Roman" w:hint="eastAsia"/>
          <w:sz w:val="24"/>
        </w:rPr>
        <w:t>采集</w:t>
      </w:r>
    </w:p>
    <w:p w14:paraId="3347E534" w14:textId="1ACE59EB" w:rsidR="00CF43DD" w:rsidRPr="00CF43DD" w:rsidRDefault="00CF43DD" w:rsidP="00CF43DD">
      <w:pPr>
        <w:pStyle w:val="a9"/>
        <w:ind w:left="780" w:firstLineChars="0" w:firstLine="0"/>
        <w:rPr>
          <w:rFonts w:ascii="Times New Roman" w:eastAsia="宋体" w:hAnsi="Times New Roman" w:cs="Times New Roman"/>
          <w:sz w:val="24"/>
        </w:rPr>
      </w:pPr>
      <w:r w:rsidRPr="00CF43DD">
        <w:rPr>
          <w:rFonts w:ascii="Times New Roman" w:eastAsia="宋体" w:hAnsi="Times New Roman" w:cs="Times New Roman" w:hint="eastAsia"/>
          <w:sz w:val="24"/>
        </w:rPr>
        <w:t>本姿态检测分选系统首先通过</w:t>
      </w:r>
      <w:proofErr w:type="gramStart"/>
      <w:r w:rsidRPr="00CF43DD">
        <w:rPr>
          <w:rFonts w:ascii="Times New Roman" w:eastAsia="宋体" w:hAnsi="Times New Roman" w:cs="Times New Roman" w:hint="eastAsia"/>
          <w:sz w:val="24"/>
        </w:rPr>
        <w:t>振动盘</w:t>
      </w:r>
      <w:proofErr w:type="gramEnd"/>
      <w:r w:rsidRPr="00CF43DD">
        <w:rPr>
          <w:rFonts w:ascii="Times New Roman" w:eastAsia="宋体" w:hAnsi="Times New Roman" w:cs="Times New Roman" w:hint="eastAsia"/>
          <w:sz w:val="24"/>
        </w:rPr>
        <w:t>的起振，来对不同姿态的物料样本进行输运，并通过光纤传感器收集物料表面的光传感信号，通过</w:t>
      </w:r>
      <w:r w:rsidR="00D958D3">
        <w:rPr>
          <w:rFonts w:ascii="Times New Roman" w:eastAsia="宋体" w:hAnsi="Times New Roman" w:cs="Times New Roman" w:hint="eastAsia"/>
          <w:sz w:val="24"/>
        </w:rPr>
        <w:t>自制的</w:t>
      </w:r>
      <w:r w:rsidRPr="00CF43DD">
        <w:rPr>
          <w:rFonts w:ascii="Times New Roman" w:eastAsia="宋体" w:hAnsi="Times New Roman" w:cs="Times New Roman" w:hint="eastAsia"/>
          <w:sz w:val="24"/>
        </w:rPr>
        <w:t>放大电路后交由单片机的片内</w:t>
      </w:r>
      <w:r w:rsidRPr="00CF43DD">
        <w:rPr>
          <w:rFonts w:ascii="Times New Roman" w:eastAsia="宋体" w:hAnsi="Times New Roman" w:cs="Times New Roman"/>
          <w:sz w:val="24"/>
        </w:rPr>
        <w:t>ADC</w:t>
      </w:r>
      <w:r w:rsidRPr="00CF43DD">
        <w:rPr>
          <w:rFonts w:ascii="Times New Roman" w:eastAsia="宋体" w:hAnsi="Times New Roman" w:cs="Times New Roman" w:hint="eastAsia"/>
          <w:sz w:val="24"/>
        </w:rPr>
        <w:t>采集，实现物料不同姿态下的信息收集。</w:t>
      </w:r>
    </w:p>
    <w:p w14:paraId="66C27B98" w14:textId="7FD22729" w:rsidR="00CF43DD" w:rsidRPr="00CF43DD" w:rsidRDefault="00CF43DD" w:rsidP="00CF43DD">
      <w:pPr>
        <w:rPr>
          <w:rFonts w:ascii="Times New Roman" w:eastAsia="宋体" w:hAnsi="Times New Roman" w:cs="Times New Roman"/>
          <w:sz w:val="24"/>
        </w:rPr>
      </w:pPr>
      <w:r w:rsidRPr="00CF43DD">
        <w:rPr>
          <w:rFonts w:ascii="Times New Roman" w:eastAsia="宋体" w:hAnsi="Times New Roman" w:cs="Times New Roman" w:hint="eastAsia"/>
          <w:sz w:val="24"/>
        </w:rPr>
        <w:t xml:space="preserve"> </w:t>
      </w:r>
      <w:r w:rsidRPr="00CF43DD">
        <w:rPr>
          <w:rFonts w:ascii="Times New Roman" w:eastAsia="宋体" w:hAnsi="Times New Roman" w:cs="Times New Roman"/>
          <w:sz w:val="24"/>
        </w:rPr>
        <w:t xml:space="preserve">   2.</w:t>
      </w:r>
      <w:r w:rsidRPr="00CF43DD">
        <w:rPr>
          <w:rFonts w:ascii="Times New Roman" w:eastAsia="宋体" w:hAnsi="Times New Roman" w:cs="Times New Roman" w:hint="eastAsia"/>
          <w:sz w:val="24"/>
        </w:rPr>
        <w:t xml:space="preserve"> </w:t>
      </w:r>
      <w:r w:rsidRPr="00CF43DD">
        <w:rPr>
          <w:rFonts w:ascii="Times New Roman" w:eastAsia="宋体" w:hAnsi="Times New Roman" w:cs="Times New Roman" w:hint="eastAsia"/>
          <w:sz w:val="24"/>
        </w:rPr>
        <w:t>一维曲线特征学习算法</w:t>
      </w:r>
    </w:p>
    <w:p w14:paraId="6D012603" w14:textId="5AA6A696" w:rsidR="001E585B" w:rsidRPr="00CF43DD" w:rsidRDefault="00B1751F" w:rsidP="006B3C4D">
      <w:pPr>
        <w:pStyle w:val="a9"/>
        <w:ind w:left="420" w:firstLineChars="0"/>
        <w:rPr>
          <w:rFonts w:ascii="Times New Roman" w:eastAsia="宋体" w:hAnsi="Times New Roman" w:cs="Times New Roman"/>
          <w:sz w:val="24"/>
        </w:rPr>
      </w:pPr>
      <w:commentRangeStart w:id="8"/>
      <w:commentRangeStart w:id="9"/>
      <w:r w:rsidRPr="00CF43DD">
        <w:rPr>
          <w:rFonts w:ascii="Times New Roman" w:eastAsia="宋体" w:hAnsi="Times New Roman" w:cs="Times New Roman" w:hint="eastAsia"/>
          <w:sz w:val="24"/>
        </w:rPr>
        <w:t>利用</w:t>
      </w:r>
      <w:r w:rsidR="001E585B" w:rsidRPr="00CF43DD">
        <w:rPr>
          <w:rFonts w:ascii="Times New Roman" w:eastAsia="宋体" w:hAnsi="Times New Roman" w:cs="Times New Roman" w:hint="eastAsia"/>
          <w:sz w:val="24"/>
        </w:rPr>
        <w:t>一维曲线</w:t>
      </w:r>
      <w:r w:rsidR="009D35C3" w:rsidRPr="00CF43DD">
        <w:rPr>
          <w:rFonts w:ascii="Times New Roman" w:eastAsia="宋体" w:hAnsi="Times New Roman" w:cs="Times New Roman" w:hint="eastAsia"/>
          <w:sz w:val="24"/>
        </w:rPr>
        <w:t>特征相关算法，</w:t>
      </w:r>
      <w:r w:rsidR="00CF43DD" w:rsidRPr="00CF43DD">
        <w:rPr>
          <w:rFonts w:ascii="Times New Roman" w:eastAsia="宋体" w:hAnsi="Times New Roman" w:cs="Times New Roman" w:hint="eastAsia"/>
          <w:sz w:val="24"/>
        </w:rPr>
        <w:t>通过单片机</w:t>
      </w:r>
      <w:r w:rsidR="00CF43DD" w:rsidRPr="00CF43DD">
        <w:rPr>
          <w:rFonts w:ascii="Times New Roman" w:eastAsia="宋体" w:hAnsi="Times New Roman" w:cs="Times New Roman" w:hint="eastAsia"/>
          <w:sz w:val="24"/>
        </w:rPr>
        <w:t>A</w:t>
      </w:r>
      <w:r w:rsidR="00CF43DD" w:rsidRPr="00CF43DD">
        <w:rPr>
          <w:rFonts w:ascii="Times New Roman" w:eastAsia="宋体" w:hAnsi="Times New Roman" w:cs="Times New Roman"/>
          <w:sz w:val="24"/>
        </w:rPr>
        <w:t>DC</w:t>
      </w:r>
      <w:r w:rsidR="00CF43DD" w:rsidRPr="00CF43DD">
        <w:rPr>
          <w:rFonts w:ascii="Times New Roman" w:eastAsia="宋体" w:hAnsi="Times New Roman" w:cs="Times New Roman" w:hint="eastAsia"/>
          <w:sz w:val="24"/>
        </w:rPr>
        <w:t>采集的数据，提取物料表面信息的时域特征，</w:t>
      </w:r>
      <w:r w:rsidR="009D35C3" w:rsidRPr="00CF43DD">
        <w:rPr>
          <w:rFonts w:ascii="Times New Roman" w:eastAsia="宋体" w:hAnsi="Times New Roman" w:cs="Times New Roman" w:hint="eastAsia"/>
          <w:sz w:val="24"/>
        </w:rPr>
        <w:t>实现</w:t>
      </w:r>
      <w:r w:rsidRPr="00CF43DD">
        <w:rPr>
          <w:rFonts w:ascii="Times New Roman" w:eastAsia="宋体" w:hAnsi="Times New Roman" w:cs="Times New Roman" w:hint="eastAsia"/>
          <w:sz w:val="24"/>
        </w:rPr>
        <w:t>单片机对于物料不同</w:t>
      </w:r>
      <w:r w:rsidR="001E585B" w:rsidRPr="00CF43DD">
        <w:rPr>
          <w:rFonts w:ascii="Times New Roman" w:eastAsia="宋体" w:hAnsi="Times New Roman" w:cs="Times New Roman" w:hint="eastAsia"/>
          <w:sz w:val="24"/>
        </w:rPr>
        <w:t>姿态特征</w:t>
      </w:r>
      <w:r w:rsidRPr="00CF43DD">
        <w:rPr>
          <w:rFonts w:ascii="Times New Roman" w:eastAsia="宋体" w:hAnsi="Times New Roman" w:cs="Times New Roman" w:hint="eastAsia"/>
          <w:sz w:val="24"/>
        </w:rPr>
        <w:t>的自动训练，</w:t>
      </w:r>
      <w:r w:rsidR="001E585B" w:rsidRPr="00CF43DD">
        <w:rPr>
          <w:rFonts w:ascii="Times New Roman" w:eastAsia="宋体" w:hAnsi="Times New Roman" w:cs="Times New Roman" w:hint="eastAsia"/>
          <w:sz w:val="24"/>
        </w:rPr>
        <w:t>获取统计学意义上的特征模板。</w:t>
      </w:r>
    </w:p>
    <w:p w14:paraId="4651AAA6" w14:textId="76FE0203" w:rsidR="00CF43DD" w:rsidRPr="00CF43DD" w:rsidRDefault="00CF43DD" w:rsidP="00CF43DD">
      <w:pPr>
        <w:rPr>
          <w:rFonts w:ascii="Times New Roman" w:eastAsia="宋体" w:hAnsi="Times New Roman" w:cs="Times New Roman"/>
          <w:sz w:val="24"/>
        </w:rPr>
      </w:pPr>
      <w:r w:rsidRPr="00CF43DD">
        <w:rPr>
          <w:rFonts w:ascii="Times New Roman" w:eastAsia="宋体" w:hAnsi="Times New Roman" w:cs="Times New Roman" w:hint="eastAsia"/>
          <w:sz w:val="24"/>
        </w:rPr>
        <w:t xml:space="preserve"> </w:t>
      </w:r>
      <w:r w:rsidRPr="00CF43DD">
        <w:rPr>
          <w:rFonts w:ascii="Times New Roman" w:eastAsia="宋体" w:hAnsi="Times New Roman" w:cs="Times New Roman"/>
          <w:sz w:val="24"/>
        </w:rPr>
        <w:t xml:space="preserve">   3.</w:t>
      </w:r>
      <w:r w:rsidRPr="00CF43DD">
        <w:rPr>
          <w:rFonts w:ascii="Times New Roman" w:eastAsia="宋体" w:hAnsi="Times New Roman" w:cs="Times New Roman" w:hint="eastAsia"/>
          <w:sz w:val="24"/>
        </w:rPr>
        <w:t xml:space="preserve"> </w:t>
      </w:r>
      <w:r w:rsidRPr="00CF43DD">
        <w:rPr>
          <w:rFonts w:ascii="Times New Roman" w:eastAsia="宋体" w:hAnsi="Times New Roman" w:cs="Times New Roman" w:hint="eastAsia"/>
          <w:sz w:val="24"/>
        </w:rPr>
        <w:t>匹配算法</w:t>
      </w:r>
    </w:p>
    <w:p w14:paraId="2733645F" w14:textId="40811CB5" w:rsidR="00B1751F" w:rsidRPr="00CF43DD" w:rsidRDefault="00B1751F" w:rsidP="00CF43DD">
      <w:pPr>
        <w:pStyle w:val="a9"/>
        <w:ind w:left="420" w:firstLineChars="0"/>
        <w:rPr>
          <w:rFonts w:ascii="Times New Roman" w:eastAsia="宋体" w:hAnsi="Times New Roman" w:cs="Times New Roman"/>
          <w:sz w:val="24"/>
        </w:rPr>
      </w:pPr>
      <w:r w:rsidRPr="00CF43DD">
        <w:rPr>
          <w:rFonts w:ascii="Times New Roman" w:eastAsia="宋体" w:hAnsi="Times New Roman" w:cs="Times New Roman" w:hint="eastAsia"/>
          <w:sz w:val="24"/>
        </w:rPr>
        <w:t>当物料再次通过光纤传感器</w:t>
      </w:r>
      <w:r w:rsidR="001E585B" w:rsidRPr="00CF43DD">
        <w:rPr>
          <w:rFonts w:ascii="Times New Roman" w:eastAsia="宋体" w:hAnsi="Times New Roman" w:cs="Times New Roman" w:hint="eastAsia"/>
          <w:sz w:val="24"/>
        </w:rPr>
        <w:t>时</w:t>
      </w:r>
      <w:r w:rsidRPr="00CF43DD">
        <w:rPr>
          <w:rFonts w:ascii="Times New Roman" w:eastAsia="宋体" w:hAnsi="Times New Roman" w:cs="Times New Roman" w:hint="eastAsia"/>
          <w:sz w:val="24"/>
        </w:rPr>
        <w:t>，</w:t>
      </w:r>
      <w:r w:rsidR="001E585B" w:rsidRPr="00CF43DD">
        <w:rPr>
          <w:rFonts w:ascii="Times New Roman" w:eastAsia="宋体" w:hAnsi="Times New Roman" w:cs="Times New Roman" w:hint="eastAsia"/>
          <w:sz w:val="24"/>
        </w:rPr>
        <w:t>单片机会根据目前采集的物料姿态数据与训练好的特征模板数据做算法匹配，来动态实时判别</w:t>
      </w:r>
      <w:r w:rsidR="006B3C4D" w:rsidRPr="00CF43DD">
        <w:rPr>
          <w:rFonts w:ascii="Times New Roman" w:eastAsia="宋体" w:hAnsi="Times New Roman" w:cs="Times New Roman" w:hint="eastAsia"/>
          <w:sz w:val="24"/>
        </w:rPr>
        <w:t>物料的姿态。考虑到</w:t>
      </w:r>
      <w:proofErr w:type="gramStart"/>
      <w:r w:rsidR="006B3C4D" w:rsidRPr="00CF43DD">
        <w:rPr>
          <w:rFonts w:ascii="Times New Roman" w:eastAsia="宋体" w:hAnsi="Times New Roman" w:cs="Times New Roman" w:hint="eastAsia"/>
          <w:sz w:val="24"/>
        </w:rPr>
        <w:t>振动盘</w:t>
      </w:r>
      <w:proofErr w:type="gramEnd"/>
      <w:r w:rsidR="005A2D67" w:rsidRPr="00CF43DD">
        <w:rPr>
          <w:rFonts w:ascii="Times New Roman" w:eastAsia="宋体" w:hAnsi="Times New Roman" w:cs="Times New Roman" w:hint="eastAsia"/>
          <w:sz w:val="24"/>
        </w:rPr>
        <w:t>振动</w:t>
      </w:r>
      <w:r w:rsidR="006B3C4D" w:rsidRPr="00CF43DD">
        <w:rPr>
          <w:rFonts w:ascii="Times New Roman" w:eastAsia="宋体" w:hAnsi="Times New Roman" w:cs="Times New Roman" w:hint="eastAsia"/>
          <w:sz w:val="24"/>
        </w:rPr>
        <w:t>频率、导轨平滑程度等其他因素，匹配算法采用</w:t>
      </w:r>
      <w:r w:rsidR="006B3C4D" w:rsidRPr="00CF43DD">
        <w:rPr>
          <w:rFonts w:ascii="Times New Roman" w:eastAsia="宋体" w:hAnsi="Times New Roman" w:cs="Times New Roman"/>
          <w:sz w:val="24"/>
        </w:rPr>
        <w:t>DTW(</w:t>
      </w:r>
      <w:r w:rsidR="006B3C4D" w:rsidRPr="00CF43DD">
        <w:rPr>
          <w:rFonts w:ascii="Times New Roman" w:eastAsia="宋体" w:hAnsi="Times New Roman" w:cs="Times New Roman" w:hint="eastAsia"/>
          <w:sz w:val="24"/>
        </w:rPr>
        <w:t>动态时规</w:t>
      </w:r>
      <w:r w:rsidR="006B3C4D" w:rsidRPr="00CF43DD">
        <w:rPr>
          <w:rFonts w:ascii="Times New Roman" w:eastAsia="宋体" w:hAnsi="Times New Roman" w:cs="Times New Roman" w:hint="eastAsia"/>
          <w:sz w:val="24"/>
        </w:rPr>
        <w:lastRenderedPageBreak/>
        <w:t>整</w:t>
      </w:r>
      <w:r w:rsidR="006B3C4D" w:rsidRPr="00CF43DD">
        <w:rPr>
          <w:rFonts w:ascii="Times New Roman" w:eastAsia="宋体" w:hAnsi="Times New Roman" w:cs="Times New Roman"/>
          <w:sz w:val="24"/>
        </w:rPr>
        <w:t>)</w:t>
      </w:r>
      <w:r w:rsidR="006B3C4D" w:rsidRPr="00CF43DD">
        <w:rPr>
          <w:rFonts w:ascii="Times New Roman" w:eastAsia="宋体" w:hAnsi="Times New Roman" w:cs="Times New Roman" w:hint="eastAsia"/>
          <w:sz w:val="24"/>
        </w:rPr>
        <w:t>算法，这样能在最大程度上消除环境误差与粗误差，达到最佳的特征匹配结果。匹配后，</w:t>
      </w:r>
      <w:r w:rsidRPr="00CF43DD">
        <w:rPr>
          <w:rFonts w:ascii="Times New Roman" w:eastAsia="宋体" w:hAnsi="Times New Roman" w:cs="Times New Roman" w:hint="eastAsia"/>
          <w:sz w:val="24"/>
        </w:rPr>
        <w:t>将</w:t>
      </w:r>
      <w:r w:rsidR="006B3C4D" w:rsidRPr="00CF43DD">
        <w:rPr>
          <w:rFonts w:ascii="Times New Roman" w:eastAsia="宋体" w:hAnsi="Times New Roman" w:cs="Times New Roman" w:hint="eastAsia"/>
          <w:sz w:val="24"/>
        </w:rPr>
        <w:t>符合</w:t>
      </w:r>
      <w:r w:rsidRPr="00CF43DD">
        <w:rPr>
          <w:rFonts w:ascii="Times New Roman" w:eastAsia="宋体" w:hAnsi="Times New Roman" w:cs="Times New Roman" w:hint="eastAsia"/>
          <w:sz w:val="24"/>
        </w:rPr>
        <w:t>标准姿态的物料留下，</w:t>
      </w:r>
      <w:r w:rsidR="006B3C4D" w:rsidRPr="00CF43DD">
        <w:rPr>
          <w:rFonts w:ascii="Times New Roman" w:eastAsia="宋体" w:hAnsi="Times New Roman" w:cs="Times New Roman" w:hint="eastAsia"/>
          <w:sz w:val="24"/>
        </w:rPr>
        <w:t>其他的通过</w:t>
      </w:r>
      <w:r w:rsidRPr="00CF43DD">
        <w:rPr>
          <w:rFonts w:ascii="Times New Roman" w:eastAsia="宋体" w:hAnsi="Times New Roman" w:cs="Times New Roman" w:hint="eastAsia"/>
          <w:sz w:val="24"/>
        </w:rPr>
        <w:t>气泵</w:t>
      </w:r>
      <w:r w:rsidR="006B3C4D" w:rsidRPr="00CF43DD">
        <w:rPr>
          <w:rFonts w:ascii="Times New Roman" w:eastAsia="宋体" w:hAnsi="Times New Roman" w:cs="Times New Roman" w:hint="eastAsia"/>
          <w:sz w:val="24"/>
        </w:rPr>
        <w:t>吹气</w:t>
      </w:r>
      <w:r w:rsidRPr="00CF43DD">
        <w:rPr>
          <w:rFonts w:ascii="Times New Roman" w:eastAsia="宋体" w:hAnsi="Times New Roman" w:cs="Times New Roman" w:hint="eastAsia"/>
          <w:sz w:val="24"/>
        </w:rPr>
        <w:t>剔除，</w:t>
      </w:r>
      <w:r w:rsidR="006B3C4D" w:rsidRPr="00CF43DD">
        <w:rPr>
          <w:rFonts w:ascii="Times New Roman" w:eastAsia="宋体" w:hAnsi="Times New Roman" w:cs="Times New Roman" w:hint="eastAsia"/>
          <w:sz w:val="24"/>
        </w:rPr>
        <w:t>以</w:t>
      </w:r>
      <w:r w:rsidRPr="00CF43DD">
        <w:rPr>
          <w:rFonts w:ascii="Times New Roman" w:eastAsia="宋体" w:hAnsi="Times New Roman" w:cs="Times New Roman" w:hint="eastAsia"/>
          <w:sz w:val="24"/>
        </w:rPr>
        <w:t>实现</w:t>
      </w:r>
      <w:r w:rsidR="006B3C4D" w:rsidRPr="00CF43DD">
        <w:rPr>
          <w:rFonts w:ascii="Times New Roman" w:eastAsia="宋体" w:hAnsi="Times New Roman" w:cs="Times New Roman" w:hint="eastAsia"/>
          <w:sz w:val="24"/>
        </w:rPr>
        <w:t>工业送料</w:t>
      </w:r>
      <w:r w:rsidRPr="00CF43DD">
        <w:rPr>
          <w:rFonts w:ascii="Times New Roman" w:eastAsia="宋体" w:hAnsi="Times New Roman" w:cs="Times New Roman" w:hint="eastAsia"/>
          <w:sz w:val="24"/>
        </w:rPr>
        <w:t>的自动化分选。</w:t>
      </w:r>
      <w:commentRangeEnd w:id="8"/>
      <w:r w:rsidR="007817CC" w:rsidRPr="00CF43DD">
        <w:rPr>
          <w:rStyle w:val="ae"/>
        </w:rPr>
        <w:commentReference w:id="8"/>
      </w:r>
      <w:commentRangeEnd w:id="9"/>
      <w:r w:rsidR="00D958D3">
        <w:rPr>
          <w:rStyle w:val="ae"/>
        </w:rPr>
        <w:commentReference w:id="9"/>
      </w:r>
    </w:p>
    <w:p w14:paraId="03C76A97" w14:textId="77777777" w:rsidR="006B3C4D" w:rsidRPr="006B3C4D" w:rsidRDefault="006B3C4D" w:rsidP="006B3C4D">
      <w:pPr>
        <w:ind w:left="420"/>
        <w:rPr>
          <w:rFonts w:ascii="Times New Roman" w:eastAsia="宋体" w:hAnsi="Times New Roman" w:cs="Times New Roman"/>
          <w:sz w:val="24"/>
        </w:rPr>
      </w:pPr>
    </w:p>
    <w:p w14:paraId="799E5B49" w14:textId="620E73DE" w:rsidR="00B1751F" w:rsidRDefault="00B1751F" w:rsidP="00B1751F">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关键性能指标</w:t>
      </w:r>
      <w:r w:rsidRPr="005459EA">
        <w:rPr>
          <w:rFonts w:ascii="Times New Roman" w:eastAsia="宋体" w:hAnsi="Times New Roman" w:cs="Times New Roman" w:hint="eastAsia"/>
          <w:color w:val="FF0000"/>
          <w:sz w:val="24"/>
        </w:rPr>
        <w:t>（</w:t>
      </w:r>
      <w:r w:rsidRPr="005459EA">
        <w:rPr>
          <w:rFonts w:ascii="Times New Roman" w:eastAsia="宋体" w:hAnsi="Times New Roman" w:cs="Times New Roman" w:hint="eastAsia"/>
          <w:color w:val="FF0000"/>
          <w:sz w:val="24"/>
        </w:rPr>
        <w:t>3</w:t>
      </w:r>
      <w:r w:rsidRPr="005459EA">
        <w:rPr>
          <w:rFonts w:ascii="Times New Roman" w:eastAsia="宋体" w:hAnsi="Times New Roman" w:cs="Times New Roman"/>
          <w:color w:val="FF0000"/>
          <w:sz w:val="24"/>
        </w:rPr>
        <w:t>00</w:t>
      </w:r>
      <w:r w:rsidRPr="005459EA">
        <w:rPr>
          <w:rFonts w:ascii="Times New Roman" w:eastAsia="宋体" w:hAnsi="Times New Roman" w:cs="Times New Roman" w:hint="eastAsia"/>
          <w:color w:val="FF0000"/>
          <w:sz w:val="24"/>
        </w:rPr>
        <w:t>字）</w:t>
      </w:r>
    </w:p>
    <w:p w14:paraId="4B210A5C" w14:textId="476435EF" w:rsidR="00B1751F" w:rsidRDefault="00B1751F" w:rsidP="006B3C4D">
      <w:pPr>
        <w:pStyle w:val="a9"/>
        <w:numPr>
          <w:ilvl w:val="0"/>
          <w:numId w:val="5"/>
        </w:numPr>
        <w:ind w:firstLineChars="0"/>
        <w:rPr>
          <w:rFonts w:ascii="Times New Roman" w:eastAsia="宋体" w:hAnsi="Times New Roman" w:cs="Times New Roman"/>
          <w:sz w:val="24"/>
        </w:rPr>
      </w:pPr>
      <w:r>
        <w:rPr>
          <w:rFonts w:ascii="Times New Roman" w:eastAsia="宋体" w:hAnsi="Times New Roman" w:cs="Times New Roman" w:hint="eastAsia"/>
          <w:sz w:val="24"/>
        </w:rPr>
        <w:t>物料姿态识别</w:t>
      </w:r>
      <w:r w:rsidR="006B3C4D">
        <w:rPr>
          <w:rFonts w:ascii="Times New Roman" w:eastAsia="宋体" w:hAnsi="Times New Roman" w:cs="Times New Roman" w:hint="eastAsia"/>
          <w:sz w:val="24"/>
        </w:rPr>
        <w:t>准确</w:t>
      </w:r>
      <w:r>
        <w:rPr>
          <w:rFonts w:ascii="Times New Roman" w:eastAsia="宋体" w:hAnsi="Times New Roman" w:cs="Times New Roman" w:hint="eastAsia"/>
          <w:sz w:val="24"/>
        </w:rPr>
        <w:t>率</w:t>
      </w:r>
    </w:p>
    <w:p w14:paraId="6A75F540" w14:textId="75810B6C" w:rsidR="006B3C4D" w:rsidRDefault="006B3C4D" w:rsidP="006B3C4D">
      <w:pPr>
        <w:pStyle w:val="a9"/>
        <w:ind w:left="840" w:firstLineChars="0" w:firstLine="0"/>
        <w:rPr>
          <w:rFonts w:ascii="Times New Roman" w:eastAsia="宋体" w:hAnsi="Times New Roman" w:cs="Times New Roman"/>
          <w:sz w:val="24"/>
        </w:rPr>
      </w:pPr>
      <w:r>
        <w:rPr>
          <w:rFonts w:ascii="Times New Roman" w:eastAsia="宋体" w:hAnsi="Times New Roman" w:cs="Times New Roman" w:hint="eastAsia"/>
          <w:sz w:val="24"/>
        </w:rPr>
        <w:t>基于该系统的一维曲线特征算法与</w:t>
      </w: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匹配算法，能较好的得到高质量的统计学意义上的特征模板数据，识别准确率高。</w:t>
      </w:r>
      <w:r w:rsidR="00135A2D">
        <w:rPr>
          <w:rFonts w:ascii="Times New Roman" w:eastAsia="宋体" w:hAnsi="Times New Roman" w:cs="Times New Roman" w:hint="eastAsia"/>
          <w:sz w:val="24"/>
        </w:rPr>
        <w:t>在实际测试中，对于如图</w:t>
      </w:r>
      <w:r w:rsidR="00135A2D">
        <w:rPr>
          <w:rFonts w:ascii="Times New Roman" w:eastAsia="宋体" w:hAnsi="Times New Roman" w:cs="Times New Roman" w:hint="eastAsia"/>
          <w:sz w:val="24"/>
        </w:rPr>
        <w:t>F</w:t>
      </w:r>
      <w:r w:rsidR="00135A2D">
        <w:rPr>
          <w:rFonts w:ascii="Times New Roman" w:eastAsia="宋体" w:hAnsi="Times New Roman" w:cs="Times New Roman"/>
          <w:sz w:val="24"/>
        </w:rPr>
        <w:t>ig. 1</w:t>
      </w:r>
      <w:r w:rsidR="00135A2D">
        <w:rPr>
          <w:rFonts w:ascii="Times New Roman" w:eastAsia="宋体" w:hAnsi="Times New Roman" w:cs="Times New Roman" w:hint="eastAsia"/>
          <w:sz w:val="24"/>
        </w:rPr>
        <w:t>的四种样本的识别准确率为：</w:t>
      </w:r>
      <w:del w:id="10" w:author="xin" w:date="2022-07-08T20:52:00Z">
        <w:r w:rsidR="001E5251" w:rsidDel="005B411B">
          <w:rPr>
            <w:rFonts w:ascii="Times New Roman" w:eastAsia="宋体" w:hAnsi="Times New Roman" w:cs="Times New Roman" w:hint="eastAsia"/>
            <w:sz w:val="24"/>
          </w:rPr>
          <w:delText>x</w:delText>
        </w:r>
        <w:r w:rsidR="001E5251" w:rsidDel="005B411B">
          <w:rPr>
            <w:rFonts w:ascii="Times New Roman" w:eastAsia="宋体" w:hAnsi="Times New Roman" w:cs="Times New Roman"/>
            <w:sz w:val="24"/>
          </w:rPr>
          <w:delText>xx</w:delText>
        </w:r>
      </w:del>
      <w:r w:rsidR="00135A2D">
        <w:rPr>
          <w:rFonts w:ascii="Times New Roman" w:eastAsia="宋体" w:hAnsi="Times New Roman" w:cs="Times New Roman" w:hint="eastAsia"/>
          <w:sz w:val="24"/>
        </w:rPr>
        <w:t xml:space="preserve"> </w:t>
      </w:r>
      <w:commentRangeStart w:id="11"/>
      <w:ins w:id="12" w:author="xin" w:date="2022-07-08T20:52:00Z">
        <w:r w:rsidR="005B411B" w:rsidRPr="005F66C4">
          <w:rPr>
            <w:rFonts w:ascii="Times New Roman" w:eastAsia="宋体" w:hAnsi="Times New Roman" w:cs="Times New Roman"/>
            <w:strike/>
            <w:sz w:val="24"/>
            <w:rPrChange w:id="13" w:author="XIANG JI" w:date="2022-07-09T10:56:00Z">
              <w:rPr>
                <w:rFonts w:ascii="Times New Roman" w:eastAsia="宋体" w:hAnsi="Times New Roman" w:cs="Times New Roman"/>
                <w:sz w:val="24"/>
              </w:rPr>
            </w:rPrChange>
          </w:rPr>
          <w:t>74</w:t>
        </w:r>
      </w:ins>
      <w:commentRangeEnd w:id="11"/>
      <w:r w:rsidR="005F66C4">
        <w:rPr>
          <w:rStyle w:val="ae"/>
        </w:rPr>
        <w:commentReference w:id="11"/>
      </w:r>
      <w:ins w:id="14" w:author="xin" w:date="2022-07-08T20:52:00Z">
        <w:r w:rsidR="005B411B" w:rsidRPr="005F66C4">
          <w:rPr>
            <w:rFonts w:ascii="Times New Roman" w:eastAsia="宋体" w:hAnsi="Times New Roman" w:cs="Times New Roman" w:hint="eastAsia"/>
            <w:strike/>
            <w:sz w:val="24"/>
            <w:rPrChange w:id="15" w:author="XIANG JI" w:date="2022-07-09T10:56:00Z">
              <w:rPr>
                <w:rFonts w:ascii="Times New Roman" w:eastAsia="宋体" w:hAnsi="Times New Roman" w:cs="Times New Roman" w:hint="eastAsia"/>
                <w:sz w:val="24"/>
              </w:rPr>
            </w:rPrChange>
          </w:rPr>
          <w:t>%</w:t>
        </w:r>
      </w:ins>
      <w:ins w:id="16" w:author="XIANG JI" w:date="2022-07-09T10:56:00Z">
        <w:r w:rsidR="005F66C4">
          <w:rPr>
            <w:rFonts w:ascii="Times New Roman" w:eastAsia="宋体" w:hAnsi="Times New Roman" w:cs="Times New Roman"/>
            <w:sz w:val="24"/>
          </w:rPr>
          <w:t xml:space="preserve">  </w:t>
        </w:r>
      </w:ins>
      <w:ins w:id="17" w:author="XIANG JI" w:date="2022-07-09T10:57:00Z">
        <w:r w:rsidR="005F66C4">
          <w:rPr>
            <w:rFonts w:ascii="Times New Roman" w:eastAsia="宋体" w:hAnsi="Times New Roman" w:cs="Times New Roman" w:hint="eastAsia"/>
            <w:sz w:val="24"/>
          </w:rPr>
          <w:t>73.3%</w:t>
        </w:r>
        <w:r w:rsidR="005F66C4">
          <w:rPr>
            <w:rFonts w:ascii="Times New Roman" w:eastAsia="宋体" w:hAnsi="Times New Roman" w:cs="Times New Roman"/>
            <w:sz w:val="24"/>
          </w:rPr>
          <w:t>(</w:t>
        </w:r>
        <w:r w:rsidR="005F66C4">
          <w:rPr>
            <w:rFonts w:ascii="Times New Roman" w:eastAsia="宋体" w:hAnsi="Times New Roman" w:cs="Times New Roman" w:hint="eastAsia"/>
            <w:sz w:val="24"/>
          </w:rPr>
          <w:t>总</w:t>
        </w:r>
        <w:r w:rsidR="005F66C4">
          <w:rPr>
            <w:rFonts w:ascii="Times New Roman" w:eastAsia="宋体" w:hAnsi="Times New Roman" w:cs="Times New Roman" w:hint="eastAsia"/>
            <w:sz w:val="24"/>
          </w:rPr>
          <w:t>105</w:t>
        </w:r>
        <w:r w:rsidR="005F66C4">
          <w:rPr>
            <w:rFonts w:ascii="Times New Roman" w:eastAsia="宋体" w:hAnsi="Times New Roman" w:cs="Times New Roman" w:hint="eastAsia"/>
            <w:sz w:val="24"/>
          </w:rPr>
          <w:t>个样本测试</w:t>
        </w:r>
        <w:r w:rsidR="005F66C4">
          <w:rPr>
            <w:rFonts w:ascii="Times New Roman" w:eastAsia="宋体" w:hAnsi="Times New Roman" w:cs="Times New Roman"/>
            <w:sz w:val="24"/>
          </w:rPr>
          <w:t>)</w:t>
        </w:r>
      </w:ins>
      <w:ins w:id="18" w:author="XIANG JI" w:date="2022-07-09T10:56:00Z">
        <w:r w:rsidR="005F66C4">
          <w:rPr>
            <w:rFonts w:ascii="Times New Roman" w:eastAsia="宋体" w:hAnsi="Times New Roman" w:cs="Times New Roman"/>
            <w:sz w:val="24"/>
          </w:rPr>
          <w:t xml:space="preserve">    </w:t>
        </w:r>
      </w:ins>
      <w:ins w:id="19" w:author="xin" w:date="2022-07-08T20:52:00Z">
        <w:r w:rsidR="005B411B">
          <w:rPr>
            <w:rFonts w:ascii="Times New Roman" w:eastAsia="宋体" w:hAnsi="Times New Roman" w:cs="Times New Roman"/>
            <w:sz w:val="24"/>
          </w:rPr>
          <w:t xml:space="preserve"> </w:t>
        </w:r>
      </w:ins>
    </w:p>
    <w:p w14:paraId="24184ED6" w14:textId="5E37FEFA" w:rsidR="006B3C4D" w:rsidRDefault="006B3C4D" w:rsidP="006B3C4D">
      <w:pPr>
        <w:pStyle w:val="a9"/>
        <w:numPr>
          <w:ilvl w:val="0"/>
          <w:numId w:val="5"/>
        </w:numPr>
        <w:ind w:firstLineChars="0"/>
        <w:rPr>
          <w:rFonts w:ascii="Times New Roman" w:eastAsia="宋体" w:hAnsi="Times New Roman" w:cs="Times New Roman"/>
          <w:sz w:val="24"/>
        </w:rPr>
      </w:pPr>
      <w:r>
        <w:rPr>
          <w:rFonts w:ascii="Times New Roman" w:eastAsia="宋体" w:hAnsi="Times New Roman" w:cs="Times New Roman" w:hint="eastAsia"/>
          <w:sz w:val="24"/>
        </w:rPr>
        <w:t>识别效率</w:t>
      </w:r>
    </w:p>
    <w:p w14:paraId="00222AA4" w14:textId="7678CA20" w:rsidR="001E5251" w:rsidRPr="001E5251" w:rsidRDefault="001E5251" w:rsidP="001E5251">
      <w:pPr>
        <w:pStyle w:val="a9"/>
        <w:ind w:left="840" w:firstLineChars="0" w:firstLine="0"/>
        <w:rPr>
          <w:rFonts w:ascii="Times New Roman" w:eastAsia="宋体" w:hAnsi="Times New Roman" w:cs="Times New Roman"/>
          <w:sz w:val="24"/>
        </w:rPr>
      </w:pPr>
      <w:r>
        <w:rPr>
          <w:rFonts w:ascii="Times New Roman" w:eastAsia="宋体" w:hAnsi="Times New Roman" w:cs="Times New Roman" w:hint="eastAsia"/>
          <w:sz w:val="24"/>
        </w:rPr>
        <w:t>由于在识别匹配时采用的是实时动态匹配，因此识别效率取决于物料在</w:t>
      </w:r>
      <w:ins w:id="20" w:author="xin" w:date="2022-07-08T20:53:00Z">
        <w:r w:rsidR="005B411B">
          <w:rPr>
            <w:rFonts w:ascii="Times New Roman" w:eastAsia="宋体" w:hAnsi="Times New Roman" w:cs="Times New Roman" w:hint="eastAsia"/>
            <w:sz w:val="24"/>
          </w:rPr>
          <w:t>振动盘</w:t>
        </w:r>
      </w:ins>
      <w:r>
        <w:rPr>
          <w:rFonts w:ascii="Times New Roman" w:eastAsia="宋体" w:hAnsi="Times New Roman" w:cs="Times New Roman" w:hint="eastAsia"/>
          <w:sz w:val="24"/>
        </w:rPr>
        <w:t>上的传输速度。在满足数据采样频率</w:t>
      </w:r>
      <w:r>
        <w:rPr>
          <w:rFonts w:ascii="Times New Roman" w:eastAsia="宋体" w:hAnsi="Times New Roman" w:cs="Times New Roman" w:hint="eastAsia"/>
          <w:sz w:val="24"/>
        </w:rPr>
        <w:t>2</w:t>
      </w:r>
      <w:r>
        <w:rPr>
          <w:rFonts w:ascii="Times New Roman" w:eastAsia="宋体" w:hAnsi="Times New Roman" w:cs="Times New Roman"/>
          <w:sz w:val="24"/>
        </w:rPr>
        <w:t>KH</w:t>
      </w:r>
      <w:r>
        <w:rPr>
          <w:rFonts w:ascii="Times New Roman" w:eastAsia="宋体" w:hAnsi="Times New Roman" w:cs="Times New Roman" w:hint="eastAsia"/>
          <w:sz w:val="24"/>
        </w:rPr>
        <w:t>z</w:t>
      </w:r>
      <w:r>
        <w:rPr>
          <w:rFonts w:ascii="Times New Roman" w:eastAsia="宋体" w:hAnsi="Times New Roman" w:cs="Times New Roman" w:hint="eastAsia"/>
          <w:sz w:val="24"/>
        </w:rPr>
        <w:t>的基础上，并且保证</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在此采样时间区间内采集的数据稳定，便可以达到最大的识别效率。经测试，在</w:t>
      </w:r>
      <w:r>
        <w:rPr>
          <w:rFonts w:ascii="Times New Roman" w:eastAsia="宋体" w:hAnsi="Times New Roman" w:cs="Times New Roman" w:hint="eastAsia"/>
          <w:sz w:val="24"/>
        </w:rPr>
        <w:t>2</w:t>
      </w:r>
      <w:r>
        <w:rPr>
          <w:rFonts w:ascii="Times New Roman" w:eastAsia="宋体" w:hAnsi="Times New Roman" w:cs="Times New Roman"/>
          <w:sz w:val="24"/>
        </w:rPr>
        <w:t>KHz</w:t>
      </w:r>
      <w:r>
        <w:rPr>
          <w:rFonts w:ascii="Times New Roman" w:eastAsia="宋体" w:hAnsi="Times New Roman" w:cs="Times New Roman" w:hint="eastAsia"/>
          <w:sz w:val="24"/>
        </w:rPr>
        <w:t>数据采样频率、</w:t>
      </w:r>
      <w:proofErr w:type="gramStart"/>
      <w:r>
        <w:rPr>
          <w:rFonts w:ascii="Times New Roman" w:eastAsia="宋体" w:hAnsi="Times New Roman" w:cs="Times New Roman" w:hint="eastAsia"/>
          <w:sz w:val="24"/>
        </w:rPr>
        <w:t>振动盘</w:t>
      </w:r>
      <w:proofErr w:type="gramEnd"/>
      <w:r w:rsidR="005A2D67">
        <w:rPr>
          <w:rFonts w:ascii="Times New Roman" w:eastAsia="宋体" w:hAnsi="Times New Roman" w:cs="Times New Roman" w:hint="eastAsia"/>
          <w:sz w:val="24"/>
        </w:rPr>
        <w:t>振动</w:t>
      </w:r>
      <w:r>
        <w:rPr>
          <w:rFonts w:ascii="Times New Roman" w:eastAsia="宋体" w:hAnsi="Times New Roman" w:cs="Times New Roman" w:hint="eastAsia"/>
          <w:sz w:val="24"/>
        </w:rPr>
        <w:t>频率</w:t>
      </w:r>
      <w:proofErr w:type="spellStart"/>
      <w:r>
        <w:rPr>
          <w:rFonts w:ascii="Times New Roman" w:eastAsia="宋体" w:hAnsi="Times New Roman" w:cs="Times New Roman"/>
          <w:sz w:val="24"/>
        </w:rPr>
        <w:t>xxH</w:t>
      </w:r>
      <w:r>
        <w:rPr>
          <w:rFonts w:ascii="Times New Roman" w:eastAsia="宋体" w:hAnsi="Times New Roman" w:cs="Times New Roman" w:hint="eastAsia"/>
          <w:sz w:val="24"/>
        </w:rPr>
        <w:t>z</w:t>
      </w:r>
      <w:proofErr w:type="spellEnd"/>
      <w:r>
        <w:rPr>
          <w:rFonts w:ascii="Times New Roman" w:eastAsia="宋体" w:hAnsi="Times New Roman" w:cs="Times New Roman" w:hint="eastAsia"/>
          <w:sz w:val="24"/>
        </w:rPr>
        <w:t>，物料在导轨上传输速度</w:t>
      </w:r>
      <w:commentRangeStart w:id="21"/>
      <w:commentRangeStart w:id="22"/>
      <w:r>
        <w:rPr>
          <w:rFonts w:ascii="Times New Roman" w:eastAsia="宋体" w:hAnsi="Times New Roman" w:cs="Times New Roman"/>
          <w:sz w:val="24"/>
        </w:rPr>
        <w:t>xx/s</w:t>
      </w:r>
      <w:commentRangeEnd w:id="21"/>
      <w:r w:rsidR="005B411B">
        <w:rPr>
          <w:rStyle w:val="ae"/>
        </w:rPr>
        <w:commentReference w:id="21"/>
      </w:r>
      <w:commentRangeEnd w:id="22"/>
      <w:r w:rsidR="002528A8">
        <w:rPr>
          <w:rStyle w:val="ae"/>
        </w:rPr>
        <w:commentReference w:id="22"/>
      </w:r>
      <w:r>
        <w:rPr>
          <w:rFonts w:ascii="Times New Roman" w:eastAsia="宋体" w:hAnsi="Times New Roman" w:cs="Times New Roman" w:hint="eastAsia"/>
          <w:sz w:val="24"/>
        </w:rPr>
        <w:t>的实验条件下，识别效率可以达到：</w:t>
      </w:r>
      <w:commentRangeStart w:id="23"/>
      <w:commentRangeStart w:id="24"/>
      <w:r>
        <w:rPr>
          <w:rFonts w:ascii="Times New Roman" w:eastAsia="宋体" w:hAnsi="Times New Roman" w:cs="Times New Roman"/>
          <w:sz w:val="24"/>
        </w:rPr>
        <w:t>xx S</w:t>
      </w:r>
      <w:r>
        <w:rPr>
          <w:rFonts w:ascii="Times New Roman" w:eastAsia="宋体" w:hAnsi="Times New Roman" w:cs="Times New Roman" w:hint="eastAsia"/>
          <w:sz w:val="24"/>
        </w:rPr>
        <w:t>amples/</w:t>
      </w:r>
      <w:r>
        <w:rPr>
          <w:rFonts w:ascii="Times New Roman" w:eastAsia="宋体" w:hAnsi="Times New Roman" w:cs="Times New Roman"/>
          <w:sz w:val="24"/>
        </w:rPr>
        <w:t>Min</w:t>
      </w:r>
      <w:commentRangeEnd w:id="23"/>
      <w:r w:rsidR="005B411B">
        <w:rPr>
          <w:rStyle w:val="ae"/>
        </w:rPr>
        <w:commentReference w:id="23"/>
      </w:r>
      <w:commentRangeEnd w:id="24"/>
      <w:r w:rsidR="002528A8">
        <w:rPr>
          <w:rStyle w:val="ae"/>
        </w:rPr>
        <w:commentReference w:id="24"/>
      </w:r>
    </w:p>
    <w:p w14:paraId="03A7D0EF" w14:textId="076655BD" w:rsidR="006B3C4D" w:rsidRDefault="006B3C4D" w:rsidP="006B3C4D">
      <w:pPr>
        <w:pStyle w:val="a9"/>
        <w:numPr>
          <w:ilvl w:val="0"/>
          <w:numId w:val="5"/>
        </w:numPr>
        <w:ind w:firstLineChars="0"/>
        <w:rPr>
          <w:rFonts w:ascii="Times New Roman" w:eastAsia="宋体" w:hAnsi="Times New Roman" w:cs="Times New Roman"/>
          <w:sz w:val="24"/>
        </w:rPr>
      </w:pPr>
      <w:r>
        <w:rPr>
          <w:rFonts w:ascii="Times New Roman" w:eastAsia="宋体" w:hAnsi="Times New Roman" w:cs="Times New Roman" w:hint="eastAsia"/>
          <w:sz w:val="24"/>
        </w:rPr>
        <w:t>系统稳定性</w:t>
      </w:r>
      <w:r>
        <w:rPr>
          <w:rFonts w:ascii="Times New Roman" w:eastAsia="宋体" w:hAnsi="Times New Roman" w:cs="Times New Roman" w:hint="eastAsia"/>
          <w:sz w:val="24"/>
        </w:rPr>
        <w:t xml:space="preserve"> </w:t>
      </w:r>
    </w:p>
    <w:p w14:paraId="14C20CA6" w14:textId="1CFA1C8E" w:rsidR="00BF0C17" w:rsidRDefault="00BF0C17" w:rsidP="00BF0C17">
      <w:pPr>
        <w:pStyle w:val="a9"/>
        <w:ind w:left="840" w:firstLineChars="0" w:firstLine="0"/>
        <w:rPr>
          <w:rFonts w:ascii="Times New Roman" w:eastAsia="宋体" w:hAnsi="Times New Roman" w:cs="Times New Roman"/>
          <w:sz w:val="24"/>
        </w:rPr>
      </w:pPr>
      <w:r>
        <w:rPr>
          <w:rFonts w:ascii="Times New Roman" w:eastAsia="宋体" w:hAnsi="Times New Roman" w:cs="Times New Roman" w:hint="eastAsia"/>
          <w:sz w:val="24"/>
        </w:rPr>
        <w:t>D</w:t>
      </w:r>
      <w:r>
        <w:rPr>
          <w:rFonts w:ascii="Times New Roman" w:eastAsia="宋体" w:hAnsi="Times New Roman" w:cs="Times New Roman"/>
          <w:sz w:val="24"/>
        </w:rPr>
        <w:t>TW</w:t>
      </w:r>
      <w:r w:rsidR="006A3273">
        <w:rPr>
          <w:rFonts w:ascii="Times New Roman" w:eastAsia="宋体" w:hAnsi="Times New Roman" w:cs="Times New Roman" w:hint="eastAsia"/>
          <w:sz w:val="24"/>
        </w:rPr>
        <w:t>算法</w:t>
      </w:r>
      <w:r>
        <w:rPr>
          <w:rFonts w:ascii="Times New Roman" w:eastAsia="宋体" w:hAnsi="Times New Roman" w:cs="Times New Roman" w:hint="eastAsia"/>
          <w:sz w:val="24"/>
        </w:rPr>
        <w:t>可以有效解决</w:t>
      </w:r>
      <w:proofErr w:type="gramStart"/>
      <w:r w:rsidR="006A3273">
        <w:rPr>
          <w:rFonts w:ascii="Times New Roman" w:eastAsia="宋体" w:hAnsi="Times New Roman" w:cs="Times New Roman" w:hint="eastAsia"/>
          <w:sz w:val="24"/>
        </w:rPr>
        <w:t>振动盘</w:t>
      </w:r>
      <w:proofErr w:type="gramEnd"/>
      <w:r w:rsidR="006A3273">
        <w:rPr>
          <w:rFonts w:ascii="Times New Roman" w:eastAsia="宋体" w:hAnsi="Times New Roman" w:cs="Times New Roman" w:hint="eastAsia"/>
          <w:sz w:val="24"/>
        </w:rPr>
        <w:t>与光纤传感器振动摇晃</w:t>
      </w:r>
      <w:r>
        <w:rPr>
          <w:rFonts w:ascii="Times New Roman" w:eastAsia="宋体" w:hAnsi="Times New Roman" w:cs="Times New Roman" w:hint="eastAsia"/>
          <w:sz w:val="24"/>
        </w:rPr>
        <w:t>带来的不稳定问题</w:t>
      </w:r>
      <w:r w:rsidR="006A3273">
        <w:rPr>
          <w:rFonts w:ascii="Times New Roman" w:eastAsia="宋体" w:hAnsi="Times New Roman" w:cs="Times New Roman" w:hint="eastAsia"/>
          <w:sz w:val="24"/>
        </w:rPr>
        <w:t>，</w:t>
      </w:r>
      <w:r>
        <w:rPr>
          <w:rFonts w:ascii="Times New Roman" w:eastAsia="宋体" w:hAnsi="Times New Roman" w:cs="Times New Roman" w:hint="eastAsia"/>
          <w:sz w:val="24"/>
        </w:rPr>
        <w:t>除此之外，</w:t>
      </w:r>
      <w:r w:rsidR="006A3273">
        <w:rPr>
          <w:rFonts w:ascii="Times New Roman" w:eastAsia="宋体" w:hAnsi="Times New Roman" w:cs="Times New Roman" w:hint="eastAsia"/>
          <w:sz w:val="24"/>
        </w:rPr>
        <w:t>物料腐蚀、机械变形等外部影响也会影响系统的稳定性，</w:t>
      </w:r>
      <w:r>
        <w:rPr>
          <w:rFonts w:ascii="Times New Roman" w:eastAsia="宋体" w:hAnsi="Times New Roman" w:cs="Times New Roman" w:hint="eastAsia"/>
          <w:sz w:val="24"/>
        </w:rPr>
        <w:t>因此，不稳定因素主要存在于被检测分选的对象。但可以通过降低一定识别准确率的方法来弥补这一不稳定因素。</w:t>
      </w:r>
    </w:p>
    <w:p w14:paraId="7BF3F046" w14:textId="736BE80E" w:rsidR="006A3273" w:rsidRPr="00BF0C17" w:rsidRDefault="006A3273" w:rsidP="006A3273">
      <w:pPr>
        <w:pStyle w:val="a9"/>
        <w:ind w:left="840" w:firstLineChars="0" w:firstLine="0"/>
        <w:rPr>
          <w:rFonts w:ascii="Times New Roman" w:eastAsia="宋体" w:hAnsi="Times New Roman" w:cs="Times New Roman"/>
          <w:sz w:val="24"/>
        </w:rPr>
      </w:pPr>
    </w:p>
    <w:p w14:paraId="54D97479" w14:textId="0AA35AE9" w:rsidR="001E5251" w:rsidRPr="00BF0C17" w:rsidRDefault="001E5251" w:rsidP="001E5251">
      <w:pPr>
        <w:pStyle w:val="a9"/>
        <w:ind w:left="840" w:firstLineChars="0" w:firstLine="0"/>
        <w:rPr>
          <w:rFonts w:ascii="Times New Roman" w:eastAsia="宋体" w:hAnsi="Times New Roman" w:cs="Times New Roman"/>
          <w:strike/>
          <w:sz w:val="24"/>
          <w:rPrChange w:id="25" w:author="李 博宇" w:date="2022-07-07T12:09:00Z">
            <w:rPr>
              <w:rFonts w:ascii="Times New Roman" w:eastAsia="宋体" w:hAnsi="Times New Roman" w:cs="Times New Roman"/>
              <w:sz w:val="24"/>
            </w:rPr>
          </w:rPrChange>
        </w:rPr>
      </w:pPr>
      <w:r w:rsidRPr="00BF0C17">
        <w:rPr>
          <w:rFonts w:ascii="Times New Roman" w:eastAsia="宋体" w:hAnsi="Times New Roman" w:cs="Times New Roman" w:hint="eastAsia"/>
          <w:strike/>
          <w:sz w:val="24"/>
          <w:rPrChange w:id="26" w:author="李 博宇" w:date="2022-07-07T12:09:00Z">
            <w:rPr>
              <w:rFonts w:ascii="Times New Roman" w:eastAsia="宋体" w:hAnsi="Times New Roman" w:cs="Times New Roman" w:hint="eastAsia"/>
              <w:sz w:val="24"/>
            </w:rPr>
          </w:rPrChange>
        </w:rPr>
        <w:t>该姿态检测分选系统</w:t>
      </w:r>
      <w:r w:rsidR="00CA2C75" w:rsidRPr="00BF0C17">
        <w:rPr>
          <w:rFonts w:ascii="Times New Roman" w:eastAsia="宋体" w:hAnsi="Times New Roman" w:cs="Times New Roman" w:hint="eastAsia"/>
          <w:strike/>
          <w:sz w:val="24"/>
          <w:rPrChange w:id="27" w:author="李 博宇" w:date="2022-07-07T12:09:00Z">
            <w:rPr>
              <w:rFonts w:ascii="Times New Roman" w:eastAsia="宋体" w:hAnsi="Times New Roman" w:cs="Times New Roman" w:hint="eastAsia"/>
              <w:sz w:val="24"/>
            </w:rPr>
          </w:rPrChange>
        </w:rPr>
        <w:t>在算法层面上，基于</w:t>
      </w:r>
      <w:r w:rsidR="00CA2C75" w:rsidRPr="00BF0C17">
        <w:rPr>
          <w:rFonts w:ascii="Times New Roman" w:eastAsia="宋体" w:hAnsi="Times New Roman" w:cs="Times New Roman"/>
          <w:strike/>
          <w:sz w:val="24"/>
          <w:rPrChange w:id="28" w:author="李 博宇" w:date="2022-07-07T12:09:00Z">
            <w:rPr>
              <w:rFonts w:ascii="Times New Roman" w:eastAsia="宋体" w:hAnsi="Times New Roman" w:cs="Times New Roman"/>
              <w:sz w:val="24"/>
            </w:rPr>
          </w:rPrChange>
        </w:rPr>
        <w:t>1)</w:t>
      </w:r>
      <w:r w:rsidR="00CA2C75" w:rsidRPr="00BF0C17">
        <w:rPr>
          <w:rFonts w:ascii="Times New Roman" w:eastAsia="宋体" w:hAnsi="Times New Roman" w:cs="Times New Roman" w:hint="eastAsia"/>
          <w:strike/>
          <w:sz w:val="24"/>
          <w:rPrChange w:id="29" w:author="李 博宇" w:date="2022-07-07T12:09:00Z">
            <w:rPr>
              <w:rFonts w:ascii="Times New Roman" w:eastAsia="宋体" w:hAnsi="Times New Roman" w:cs="Times New Roman" w:hint="eastAsia"/>
              <w:sz w:val="24"/>
            </w:rPr>
          </w:rPrChange>
        </w:rPr>
        <w:t>、</w:t>
      </w:r>
      <w:r w:rsidR="00CA2C75" w:rsidRPr="00BF0C17">
        <w:rPr>
          <w:rFonts w:ascii="Times New Roman" w:eastAsia="宋体" w:hAnsi="Times New Roman" w:cs="Times New Roman"/>
          <w:strike/>
          <w:sz w:val="24"/>
          <w:rPrChange w:id="30" w:author="李 博宇" w:date="2022-07-07T12:09:00Z">
            <w:rPr>
              <w:rFonts w:ascii="Times New Roman" w:eastAsia="宋体" w:hAnsi="Times New Roman" w:cs="Times New Roman"/>
              <w:sz w:val="24"/>
            </w:rPr>
          </w:rPrChange>
        </w:rPr>
        <w:t>2)</w:t>
      </w:r>
      <w:r w:rsidR="00CA2C75" w:rsidRPr="00BF0C17">
        <w:rPr>
          <w:rFonts w:ascii="Times New Roman" w:eastAsia="宋体" w:hAnsi="Times New Roman" w:cs="Times New Roman" w:hint="eastAsia"/>
          <w:strike/>
          <w:sz w:val="24"/>
          <w:rPrChange w:id="31" w:author="李 博宇" w:date="2022-07-07T12:09:00Z">
            <w:rPr>
              <w:rFonts w:ascii="Times New Roman" w:eastAsia="宋体" w:hAnsi="Times New Roman" w:cs="Times New Roman" w:hint="eastAsia"/>
              <w:sz w:val="24"/>
            </w:rPr>
          </w:rPrChange>
        </w:rPr>
        <w:t>点及前述算法的介绍，展示出了较强的抗干扰能力，对于环境因素、误差等都有一定的冗余。而在硬件层面上，则需要考虑两个方面：一是</w:t>
      </w:r>
      <w:proofErr w:type="gramStart"/>
      <w:r w:rsidR="00CA2C75" w:rsidRPr="00BF0C17">
        <w:rPr>
          <w:rFonts w:ascii="Times New Roman" w:eastAsia="宋体" w:hAnsi="Times New Roman" w:cs="Times New Roman" w:hint="eastAsia"/>
          <w:strike/>
          <w:sz w:val="24"/>
          <w:rPrChange w:id="32" w:author="李 博宇" w:date="2022-07-07T12:09:00Z">
            <w:rPr>
              <w:rFonts w:ascii="Times New Roman" w:eastAsia="宋体" w:hAnsi="Times New Roman" w:cs="Times New Roman" w:hint="eastAsia"/>
              <w:sz w:val="24"/>
            </w:rPr>
          </w:rPrChange>
        </w:rPr>
        <w:t>振动盘</w:t>
      </w:r>
      <w:proofErr w:type="gramEnd"/>
      <w:r w:rsidR="00CA2C75" w:rsidRPr="00BF0C17">
        <w:rPr>
          <w:rFonts w:ascii="Times New Roman" w:eastAsia="宋体" w:hAnsi="Times New Roman" w:cs="Times New Roman" w:hint="eastAsia"/>
          <w:strike/>
          <w:sz w:val="24"/>
          <w:rPrChange w:id="33" w:author="李 博宇" w:date="2022-07-07T12:09:00Z">
            <w:rPr>
              <w:rFonts w:ascii="Times New Roman" w:eastAsia="宋体" w:hAnsi="Times New Roman" w:cs="Times New Roman" w:hint="eastAsia"/>
              <w:sz w:val="24"/>
            </w:rPr>
          </w:rPrChange>
        </w:rPr>
        <w:t>及光纤传感器稳定性。</w:t>
      </w:r>
      <w:proofErr w:type="gramStart"/>
      <w:r w:rsidR="00CA2C75" w:rsidRPr="00BF0C17">
        <w:rPr>
          <w:rFonts w:ascii="Times New Roman" w:eastAsia="宋体" w:hAnsi="Times New Roman" w:cs="Times New Roman" w:hint="eastAsia"/>
          <w:strike/>
          <w:sz w:val="24"/>
          <w:rPrChange w:id="34" w:author="李 博宇" w:date="2022-07-07T12:09:00Z">
            <w:rPr>
              <w:rFonts w:ascii="Times New Roman" w:eastAsia="宋体" w:hAnsi="Times New Roman" w:cs="Times New Roman" w:hint="eastAsia"/>
              <w:sz w:val="24"/>
            </w:rPr>
          </w:rPrChange>
        </w:rPr>
        <w:t>振动盘</w:t>
      </w:r>
      <w:proofErr w:type="gramEnd"/>
      <w:r w:rsidR="00CA2C75" w:rsidRPr="00BF0C17">
        <w:rPr>
          <w:rFonts w:ascii="Times New Roman" w:eastAsia="宋体" w:hAnsi="Times New Roman" w:cs="Times New Roman" w:hint="eastAsia"/>
          <w:strike/>
          <w:sz w:val="24"/>
          <w:rPrChange w:id="35" w:author="李 博宇" w:date="2022-07-07T12:09:00Z">
            <w:rPr>
              <w:rFonts w:ascii="Times New Roman" w:eastAsia="宋体" w:hAnsi="Times New Roman" w:cs="Times New Roman" w:hint="eastAsia"/>
              <w:sz w:val="24"/>
            </w:rPr>
          </w:rPrChange>
        </w:rPr>
        <w:t>一般铁质，重心稳定，虽然</w:t>
      </w:r>
      <w:r w:rsidR="00AE7A4B" w:rsidRPr="00BF0C17">
        <w:rPr>
          <w:rFonts w:ascii="Times New Roman" w:eastAsia="宋体" w:hAnsi="Times New Roman" w:cs="Times New Roman" w:hint="eastAsia"/>
          <w:strike/>
          <w:sz w:val="24"/>
          <w:rPrChange w:id="36" w:author="李 博宇" w:date="2022-07-07T12:09:00Z">
            <w:rPr>
              <w:rFonts w:ascii="Times New Roman" w:eastAsia="宋体" w:hAnsi="Times New Roman" w:cs="Times New Roman" w:hint="eastAsia"/>
              <w:sz w:val="24"/>
            </w:rPr>
          </w:rPrChange>
        </w:rPr>
        <w:t>本身</w:t>
      </w:r>
      <w:r w:rsidR="005A2D67" w:rsidRPr="00BF0C17">
        <w:rPr>
          <w:rFonts w:ascii="Times New Roman" w:eastAsia="宋体" w:hAnsi="Times New Roman" w:cs="Times New Roman" w:hint="eastAsia"/>
          <w:strike/>
          <w:sz w:val="24"/>
          <w:rPrChange w:id="37" w:author="李 博宇" w:date="2022-07-07T12:09:00Z">
            <w:rPr>
              <w:rFonts w:ascii="Times New Roman" w:eastAsia="宋体" w:hAnsi="Times New Roman" w:cs="Times New Roman" w:hint="eastAsia"/>
              <w:sz w:val="24"/>
            </w:rPr>
          </w:rPrChange>
        </w:rPr>
        <w:t>振动</w:t>
      </w:r>
      <w:r w:rsidR="00CA2C75" w:rsidRPr="00BF0C17">
        <w:rPr>
          <w:rFonts w:ascii="Times New Roman" w:eastAsia="宋体" w:hAnsi="Times New Roman" w:cs="Times New Roman" w:hint="eastAsia"/>
          <w:strike/>
          <w:sz w:val="24"/>
          <w:rPrChange w:id="38" w:author="李 博宇" w:date="2022-07-07T12:09:00Z">
            <w:rPr>
              <w:rFonts w:ascii="Times New Roman" w:eastAsia="宋体" w:hAnsi="Times New Roman" w:cs="Times New Roman" w:hint="eastAsia"/>
              <w:sz w:val="24"/>
            </w:rPr>
          </w:rPrChange>
        </w:rPr>
        <w:t>会导致</w:t>
      </w:r>
      <w:r w:rsidR="00AE7A4B" w:rsidRPr="00BF0C17">
        <w:rPr>
          <w:rFonts w:ascii="Times New Roman" w:eastAsia="宋体" w:hAnsi="Times New Roman" w:cs="Times New Roman" w:hint="eastAsia"/>
          <w:strike/>
          <w:sz w:val="24"/>
          <w:rPrChange w:id="39" w:author="李 博宇" w:date="2022-07-07T12:09:00Z">
            <w:rPr>
              <w:rFonts w:ascii="Times New Roman" w:eastAsia="宋体" w:hAnsi="Times New Roman" w:cs="Times New Roman" w:hint="eastAsia"/>
              <w:sz w:val="24"/>
            </w:rPr>
          </w:rPrChange>
        </w:rPr>
        <w:t>物料</w:t>
      </w:r>
      <w:r w:rsidR="00CA2C75" w:rsidRPr="00BF0C17">
        <w:rPr>
          <w:rFonts w:ascii="Times New Roman" w:eastAsia="宋体" w:hAnsi="Times New Roman" w:cs="Times New Roman" w:hint="eastAsia"/>
          <w:strike/>
          <w:sz w:val="24"/>
          <w:rPrChange w:id="40" w:author="李 博宇" w:date="2022-07-07T12:09:00Z">
            <w:rPr>
              <w:rFonts w:ascii="Times New Roman" w:eastAsia="宋体" w:hAnsi="Times New Roman" w:cs="Times New Roman" w:hint="eastAsia"/>
              <w:sz w:val="24"/>
            </w:rPr>
          </w:rPrChange>
        </w:rPr>
        <w:t>样本产生短时加速度、摇摆</w:t>
      </w:r>
      <w:r w:rsidR="00AE7A4B" w:rsidRPr="00BF0C17">
        <w:rPr>
          <w:rFonts w:ascii="Times New Roman" w:eastAsia="宋体" w:hAnsi="Times New Roman" w:cs="Times New Roman" w:hint="eastAsia"/>
          <w:strike/>
          <w:sz w:val="24"/>
          <w:rPrChange w:id="41" w:author="李 博宇" w:date="2022-07-07T12:09:00Z">
            <w:rPr>
              <w:rFonts w:ascii="Times New Roman" w:eastAsia="宋体" w:hAnsi="Times New Roman" w:cs="Times New Roman" w:hint="eastAsia"/>
              <w:sz w:val="24"/>
            </w:rPr>
          </w:rPrChange>
        </w:rPr>
        <w:t>，</w:t>
      </w:r>
      <w:r w:rsidR="00CA2C75" w:rsidRPr="00BF0C17">
        <w:rPr>
          <w:rFonts w:ascii="Times New Roman" w:eastAsia="宋体" w:hAnsi="Times New Roman" w:cs="Times New Roman" w:hint="eastAsia"/>
          <w:strike/>
          <w:sz w:val="24"/>
          <w:rPrChange w:id="42" w:author="李 博宇" w:date="2022-07-07T12:09:00Z">
            <w:rPr>
              <w:rFonts w:ascii="Times New Roman" w:eastAsia="宋体" w:hAnsi="Times New Roman" w:cs="Times New Roman" w:hint="eastAsia"/>
              <w:sz w:val="24"/>
            </w:rPr>
          </w:rPrChange>
        </w:rPr>
        <w:t>导轨各处摩擦系数不均匀</w:t>
      </w:r>
      <w:r w:rsidR="00AE7A4B" w:rsidRPr="00BF0C17">
        <w:rPr>
          <w:rFonts w:ascii="Times New Roman" w:eastAsia="宋体" w:hAnsi="Times New Roman" w:cs="Times New Roman" w:hint="eastAsia"/>
          <w:strike/>
          <w:sz w:val="24"/>
          <w:rPrChange w:id="43" w:author="李 博宇" w:date="2022-07-07T12:09:00Z">
            <w:rPr>
              <w:rFonts w:ascii="Times New Roman" w:eastAsia="宋体" w:hAnsi="Times New Roman" w:cs="Times New Roman" w:hint="eastAsia"/>
              <w:sz w:val="24"/>
            </w:rPr>
          </w:rPrChange>
        </w:rPr>
        <w:t>，光纤传感器由于架设在振动盘上，也会产生震动摇晃，但这些影响大部分都可以被算法所解决，因此影响不大。二是样本本身的属性。因为系统目前采用的是光纤传感，材料对光的吸收系数、反射率对该系统来说十分敏感，</w:t>
      </w:r>
      <w:r w:rsidR="00627088" w:rsidRPr="00BF0C17">
        <w:rPr>
          <w:rFonts w:ascii="Times New Roman" w:eastAsia="宋体" w:hAnsi="Times New Roman" w:cs="Times New Roman" w:hint="eastAsia"/>
          <w:strike/>
          <w:sz w:val="24"/>
          <w:rPrChange w:id="44" w:author="李 博宇" w:date="2022-07-07T12:09:00Z">
            <w:rPr>
              <w:rFonts w:ascii="Times New Roman" w:eastAsia="宋体" w:hAnsi="Times New Roman" w:cs="Times New Roman" w:hint="eastAsia"/>
              <w:sz w:val="24"/>
            </w:rPr>
          </w:rPrChange>
        </w:rPr>
        <w:t>此外</w:t>
      </w:r>
      <w:r w:rsidR="00AE7A4B" w:rsidRPr="00BF0C17">
        <w:rPr>
          <w:rFonts w:ascii="Times New Roman" w:eastAsia="宋体" w:hAnsi="Times New Roman" w:cs="Times New Roman" w:hint="eastAsia"/>
          <w:strike/>
          <w:sz w:val="24"/>
          <w:rPrChange w:id="45" w:author="李 博宇" w:date="2022-07-07T12:09:00Z">
            <w:rPr>
              <w:rFonts w:ascii="Times New Roman" w:eastAsia="宋体" w:hAnsi="Times New Roman" w:cs="Times New Roman" w:hint="eastAsia"/>
              <w:sz w:val="24"/>
            </w:rPr>
          </w:rPrChange>
        </w:rPr>
        <w:t>由于物料可能会受到腐蚀、污渍沾染、机械变形等外部影响，也会很大程度上对该系统</w:t>
      </w:r>
      <w:r w:rsidR="00627088" w:rsidRPr="00BF0C17">
        <w:rPr>
          <w:rFonts w:ascii="Times New Roman" w:eastAsia="宋体" w:hAnsi="Times New Roman" w:cs="Times New Roman" w:hint="eastAsia"/>
          <w:strike/>
          <w:sz w:val="24"/>
          <w:rPrChange w:id="46" w:author="李 博宇" w:date="2022-07-07T12:09:00Z">
            <w:rPr>
              <w:rFonts w:ascii="Times New Roman" w:eastAsia="宋体" w:hAnsi="Times New Roman" w:cs="Times New Roman" w:hint="eastAsia"/>
              <w:sz w:val="24"/>
            </w:rPr>
          </w:rPrChange>
        </w:rPr>
        <w:t>引入不稳定因素。</w:t>
      </w:r>
    </w:p>
    <w:p w14:paraId="26E20DC0" w14:textId="60878C92" w:rsidR="00AE7A4B" w:rsidRPr="00BF0C17" w:rsidRDefault="00AE7A4B" w:rsidP="001E5251">
      <w:pPr>
        <w:pStyle w:val="a9"/>
        <w:ind w:left="840" w:firstLineChars="0" w:firstLine="0"/>
        <w:rPr>
          <w:rFonts w:ascii="Times New Roman" w:eastAsia="宋体" w:hAnsi="Times New Roman" w:cs="Times New Roman"/>
          <w:strike/>
          <w:sz w:val="24"/>
          <w:rPrChange w:id="47" w:author="李 博宇" w:date="2022-07-07T12:09:00Z">
            <w:rPr>
              <w:rFonts w:ascii="Times New Roman" w:eastAsia="宋体" w:hAnsi="Times New Roman" w:cs="Times New Roman"/>
              <w:sz w:val="24"/>
            </w:rPr>
          </w:rPrChange>
        </w:rPr>
      </w:pPr>
      <w:r w:rsidRPr="00BF0C17">
        <w:rPr>
          <w:rFonts w:ascii="Times New Roman" w:eastAsia="宋体" w:hAnsi="Times New Roman" w:cs="Times New Roman"/>
          <w:strike/>
          <w:sz w:val="24"/>
          <w:rPrChange w:id="48" w:author="李 博宇" w:date="2022-07-07T12:09:00Z">
            <w:rPr>
              <w:rFonts w:ascii="Times New Roman" w:eastAsia="宋体" w:hAnsi="Times New Roman" w:cs="Times New Roman"/>
              <w:sz w:val="24"/>
            </w:rPr>
          </w:rPrChange>
        </w:rPr>
        <w:tab/>
      </w:r>
      <w:r w:rsidRPr="00BF0C17">
        <w:rPr>
          <w:rFonts w:ascii="Times New Roman" w:eastAsia="宋体" w:hAnsi="Times New Roman" w:cs="Times New Roman" w:hint="eastAsia"/>
          <w:strike/>
          <w:sz w:val="24"/>
          <w:rPrChange w:id="49" w:author="李 博宇" w:date="2022-07-07T12:09:00Z">
            <w:rPr>
              <w:rFonts w:ascii="Times New Roman" w:eastAsia="宋体" w:hAnsi="Times New Roman" w:cs="Times New Roman" w:hint="eastAsia"/>
              <w:sz w:val="24"/>
            </w:rPr>
          </w:rPrChange>
        </w:rPr>
        <w:t>综上所述，对于该系统本身而言，稳定性较好，抗干扰能力强。不稳定因素主要存在于被检测分选的对象</w:t>
      </w:r>
      <w:r w:rsidR="00627088" w:rsidRPr="00BF0C17">
        <w:rPr>
          <w:rFonts w:ascii="Times New Roman" w:eastAsia="宋体" w:hAnsi="Times New Roman" w:cs="Times New Roman" w:hint="eastAsia"/>
          <w:strike/>
          <w:sz w:val="24"/>
          <w:rPrChange w:id="50" w:author="李 博宇" w:date="2022-07-07T12:09:00Z">
            <w:rPr>
              <w:rFonts w:ascii="Times New Roman" w:eastAsia="宋体" w:hAnsi="Times New Roman" w:cs="Times New Roman" w:hint="eastAsia"/>
              <w:sz w:val="24"/>
            </w:rPr>
          </w:rPrChange>
        </w:rPr>
        <w:t>。但可以通过降低一定识别准确率的方法来弥补这一不稳定因素。</w:t>
      </w:r>
    </w:p>
    <w:p w14:paraId="03F7F748" w14:textId="5AD626A6" w:rsidR="00135A2D" w:rsidRDefault="00135A2D" w:rsidP="00135A2D">
      <w:pPr>
        <w:rPr>
          <w:rFonts w:ascii="Times New Roman" w:eastAsia="宋体" w:hAnsi="Times New Roman" w:cs="Times New Roman"/>
          <w:sz w:val="24"/>
        </w:rPr>
      </w:pPr>
    </w:p>
    <w:p w14:paraId="64958F8F" w14:textId="4303F809" w:rsidR="00135A2D" w:rsidRDefault="0016665D" w:rsidP="00135A2D">
      <w:pPr>
        <w:jc w:val="center"/>
        <w:rPr>
          <w:rFonts w:ascii="Times New Roman" w:eastAsia="宋体" w:hAnsi="Times New Roman" w:cs="Times New Roman"/>
          <w:sz w:val="24"/>
        </w:rPr>
      </w:pPr>
      <w:r>
        <w:rPr>
          <w:noProof/>
        </w:rPr>
        <w:lastRenderedPageBreak/>
        <w:drawing>
          <wp:inline distT="0" distB="0" distL="0" distR="0" wp14:anchorId="0A4F5155" wp14:editId="538F7177">
            <wp:extent cx="1875796" cy="176095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0642" cy="1765501"/>
                    </a:xfrm>
                    <a:prstGeom prst="rect">
                      <a:avLst/>
                    </a:prstGeom>
                  </pic:spPr>
                </pic:pic>
              </a:graphicData>
            </a:graphic>
          </wp:inline>
        </w:drawing>
      </w:r>
    </w:p>
    <w:p w14:paraId="2695B61A" w14:textId="3D53A4A8" w:rsidR="00135A2D" w:rsidRDefault="00135A2D" w:rsidP="00135A2D">
      <w:pPr>
        <w:rPr>
          <w:rFonts w:ascii="Times New Roman" w:eastAsia="宋体" w:hAnsi="Times New Roman" w:cs="Times New Roman"/>
          <w:sz w:val="24"/>
        </w:rPr>
      </w:pPr>
      <w:r>
        <w:rPr>
          <w:rFonts w:ascii="Times New Roman" w:eastAsia="宋体" w:hAnsi="Times New Roman" w:cs="Times New Roman"/>
          <w:sz w:val="24"/>
        </w:rPr>
        <w:tab/>
      </w:r>
      <w:r>
        <w:rPr>
          <w:rFonts w:ascii="Times New Roman" w:eastAsia="宋体" w:hAnsi="Times New Roman" w:cs="Times New Roman"/>
          <w:sz w:val="24"/>
        </w:rPr>
        <w:tab/>
      </w:r>
      <w:r>
        <w:rPr>
          <w:rFonts w:ascii="Times New Roman" w:eastAsia="宋体" w:hAnsi="Times New Roman" w:cs="Times New Roman"/>
          <w:sz w:val="24"/>
        </w:rPr>
        <w:tab/>
      </w:r>
      <w:r>
        <w:rPr>
          <w:rFonts w:ascii="Times New Roman" w:eastAsia="宋体" w:hAnsi="Times New Roman" w:cs="Times New Roman"/>
          <w:sz w:val="24"/>
        </w:rPr>
        <w:tab/>
      </w:r>
      <w:r>
        <w:rPr>
          <w:rFonts w:ascii="Times New Roman" w:eastAsia="宋体" w:hAnsi="Times New Roman" w:cs="Times New Roman"/>
          <w:sz w:val="24"/>
        </w:rPr>
        <w:tab/>
      </w:r>
      <w:r w:rsidR="001E5251">
        <w:rPr>
          <w:rFonts w:ascii="Times New Roman" w:eastAsia="宋体" w:hAnsi="Times New Roman" w:cs="Times New Roman"/>
          <w:sz w:val="24"/>
        </w:rPr>
        <w:tab/>
      </w:r>
      <w:r w:rsidR="001E5251">
        <w:rPr>
          <w:rFonts w:ascii="Times New Roman" w:eastAsia="宋体" w:hAnsi="Times New Roman" w:cs="Times New Roman"/>
          <w:sz w:val="24"/>
        </w:rPr>
        <w:tab/>
      </w:r>
      <w:r>
        <w:rPr>
          <w:rFonts w:ascii="Times New Roman" w:eastAsia="宋体" w:hAnsi="Times New Roman" w:cs="Times New Roman"/>
          <w:sz w:val="24"/>
        </w:rPr>
        <w:t>F</w:t>
      </w:r>
      <w:r>
        <w:rPr>
          <w:rFonts w:ascii="Times New Roman" w:eastAsia="宋体" w:hAnsi="Times New Roman" w:cs="Times New Roman" w:hint="eastAsia"/>
          <w:sz w:val="24"/>
        </w:rPr>
        <w:t>ig</w:t>
      </w:r>
      <w:r>
        <w:rPr>
          <w:rFonts w:ascii="Times New Roman" w:eastAsia="宋体" w:hAnsi="Times New Roman" w:cs="Times New Roman"/>
          <w:sz w:val="24"/>
        </w:rPr>
        <w:t xml:space="preserve">. 1 </w:t>
      </w:r>
      <w:r>
        <w:rPr>
          <w:rFonts w:ascii="Times New Roman" w:eastAsia="宋体" w:hAnsi="Times New Roman" w:cs="Times New Roman" w:hint="eastAsia"/>
          <w:sz w:val="24"/>
        </w:rPr>
        <w:t>实测</w:t>
      </w:r>
      <w:commentRangeStart w:id="51"/>
      <w:commentRangeStart w:id="52"/>
      <w:r>
        <w:rPr>
          <w:rFonts w:ascii="Times New Roman" w:eastAsia="宋体" w:hAnsi="Times New Roman" w:cs="Times New Roman" w:hint="eastAsia"/>
          <w:sz w:val="24"/>
        </w:rPr>
        <w:t>样本</w:t>
      </w:r>
      <w:commentRangeEnd w:id="51"/>
      <w:r w:rsidR="001D1359">
        <w:rPr>
          <w:rStyle w:val="ae"/>
        </w:rPr>
        <w:commentReference w:id="51"/>
      </w:r>
      <w:commentRangeEnd w:id="52"/>
      <w:r w:rsidR="0016665D">
        <w:rPr>
          <w:rStyle w:val="ae"/>
        </w:rPr>
        <w:commentReference w:id="52"/>
      </w:r>
    </w:p>
    <w:p w14:paraId="0782A170" w14:textId="39780AFF" w:rsidR="00135A2D" w:rsidRDefault="00135A2D" w:rsidP="00135A2D">
      <w:pPr>
        <w:rPr>
          <w:rFonts w:ascii="Times New Roman" w:eastAsia="宋体" w:hAnsi="Times New Roman" w:cs="Times New Roman"/>
          <w:sz w:val="24"/>
        </w:rPr>
      </w:pPr>
    </w:p>
    <w:p w14:paraId="4D4AB326" w14:textId="45C7A2D4" w:rsidR="00135A2D" w:rsidRDefault="00135A2D" w:rsidP="00135A2D">
      <w:pPr>
        <w:rPr>
          <w:rFonts w:ascii="Times New Roman" w:eastAsia="宋体" w:hAnsi="Times New Roman" w:cs="Times New Roman"/>
          <w:sz w:val="24"/>
        </w:rPr>
      </w:pPr>
    </w:p>
    <w:p w14:paraId="0006ACA0" w14:textId="77777777" w:rsidR="00135A2D" w:rsidRPr="00135A2D" w:rsidRDefault="00135A2D" w:rsidP="00135A2D">
      <w:pPr>
        <w:rPr>
          <w:rFonts w:ascii="Times New Roman" w:eastAsia="宋体" w:hAnsi="Times New Roman" w:cs="Times New Roman"/>
          <w:sz w:val="24"/>
        </w:rPr>
      </w:pPr>
    </w:p>
    <w:p w14:paraId="42A18679" w14:textId="4B28B54C" w:rsidR="00B1751F" w:rsidRPr="00627088" w:rsidRDefault="00B1751F" w:rsidP="00B1751F">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主要创新点</w:t>
      </w:r>
      <w:r w:rsidRPr="00D9509E">
        <w:rPr>
          <w:rFonts w:ascii="Times New Roman" w:eastAsia="宋体" w:hAnsi="Times New Roman" w:cs="Times New Roman" w:hint="eastAsia"/>
          <w:color w:val="FF0000"/>
          <w:sz w:val="24"/>
        </w:rPr>
        <w:t>（这部分</w:t>
      </w:r>
      <w:r w:rsidRPr="00D9509E">
        <w:rPr>
          <w:rFonts w:ascii="Times New Roman" w:eastAsia="宋体" w:hAnsi="Times New Roman" w:cs="Times New Roman" w:hint="eastAsia"/>
          <w:color w:val="FF0000"/>
          <w:sz w:val="24"/>
        </w:rPr>
        <w:t>2</w:t>
      </w:r>
      <w:r w:rsidRPr="00D9509E">
        <w:rPr>
          <w:rFonts w:ascii="Times New Roman" w:eastAsia="宋体" w:hAnsi="Times New Roman" w:cs="Times New Roman"/>
          <w:color w:val="FF0000"/>
          <w:sz w:val="24"/>
        </w:rPr>
        <w:t>00</w:t>
      </w:r>
      <w:r w:rsidRPr="00D9509E">
        <w:rPr>
          <w:rFonts w:ascii="Times New Roman" w:eastAsia="宋体" w:hAnsi="Times New Roman" w:cs="Times New Roman" w:hint="eastAsia"/>
          <w:color w:val="FF0000"/>
          <w:sz w:val="24"/>
        </w:rPr>
        <w:t>字）</w:t>
      </w:r>
    </w:p>
    <w:p w14:paraId="7BFFE0E9" w14:textId="641ED4CA" w:rsidR="00627088" w:rsidRDefault="00F7479A" w:rsidP="00627088">
      <w:pPr>
        <w:pStyle w:val="a9"/>
        <w:numPr>
          <w:ilvl w:val="0"/>
          <w:numId w:val="6"/>
        </w:numPr>
        <w:ind w:firstLineChars="0"/>
        <w:rPr>
          <w:rFonts w:ascii="Times New Roman" w:eastAsia="宋体" w:hAnsi="Times New Roman" w:cs="Times New Roman"/>
          <w:sz w:val="24"/>
        </w:rPr>
      </w:pPr>
      <w:r>
        <w:rPr>
          <w:rFonts w:ascii="Times New Roman" w:eastAsia="宋体" w:hAnsi="Times New Roman" w:cs="Times New Roman" w:hint="eastAsia"/>
          <w:sz w:val="24"/>
        </w:rPr>
        <w:t>基于一维曲线特征算法及</w:t>
      </w: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算法实现高精度、高效率、高稳定性的物料姿态识别</w:t>
      </w:r>
      <w:r w:rsidR="00023F84">
        <w:rPr>
          <w:rFonts w:ascii="Times New Roman" w:eastAsia="宋体" w:hAnsi="Times New Roman" w:cs="Times New Roman" w:hint="eastAsia"/>
          <w:sz w:val="24"/>
        </w:rPr>
        <w:t>，系统冗余度、抗干扰能力强。</w:t>
      </w:r>
    </w:p>
    <w:p w14:paraId="0DD63C40" w14:textId="0AB97698" w:rsidR="005425FF" w:rsidRDefault="005425FF" w:rsidP="00627088">
      <w:pPr>
        <w:pStyle w:val="a9"/>
        <w:numPr>
          <w:ilvl w:val="0"/>
          <w:numId w:val="6"/>
        </w:numPr>
        <w:ind w:firstLineChars="0"/>
        <w:rPr>
          <w:rFonts w:ascii="Times New Roman" w:eastAsia="宋体" w:hAnsi="Times New Roman" w:cs="Times New Roman"/>
          <w:sz w:val="24"/>
        </w:rPr>
      </w:pPr>
      <w:r>
        <w:rPr>
          <w:rFonts w:ascii="Times New Roman" w:eastAsia="宋体" w:hAnsi="Times New Roman" w:cs="Times New Roman" w:hint="eastAsia"/>
          <w:sz w:val="24"/>
        </w:rPr>
        <w:t>灵活性强，提供多个系统参数可供修改，用户可以根据被检测分选对象的属性来修改特定参数，更精准地对物料姿态识别。</w:t>
      </w:r>
    </w:p>
    <w:p w14:paraId="7717F40F" w14:textId="02725478" w:rsidR="00B1751F" w:rsidRDefault="00F7479A" w:rsidP="00023F84">
      <w:pPr>
        <w:pStyle w:val="a9"/>
        <w:numPr>
          <w:ilvl w:val="0"/>
          <w:numId w:val="6"/>
        </w:numPr>
        <w:ind w:firstLineChars="0"/>
        <w:rPr>
          <w:rFonts w:ascii="Times New Roman" w:eastAsia="宋体" w:hAnsi="Times New Roman" w:cs="Times New Roman"/>
          <w:sz w:val="24"/>
        </w:rPr>
      </w:pPr>
      <w:r>
        <w:rPr>
          <w:rFonts w:ascii="Times New Roman" w:eastAsia="宋体" w:hAnsi="Times New Roman" w:cs="Times New Roman" w:hint="eastAsia"/>
          <w:sz w:val="24"/>
        </w:rPr>
        <w:t>实现了光纤传感、姿态特征匹配在</w:t>
      </w:r>
      <w:proofErr w:type="gramStart"/>
      <w:r>
        <w:rPr>
          <w:rFonts w:ascii="Times New Roman" w:eastAsia="宋体" w:hAnsi="Times New Roman" w:cs="Times New Roman" w:hint="eastAsia"/>
          <w:sz w:val="24"/>
        </w:rPr>
        <w:t>振动盘物料</w:t>
      </w:r>
      <w:proofErr w:type="gramEnd"/>
      <w:r w:rsidR="003D52C1">
        <w:rPr>
          <w:rFonts w:ascii="Times New Roman" w:eastAsia="宋体" w:hAnsi="Times New Roman" w:cs="Times New Roman" w:hint="eastAsia"/>
          <w:sz w:val="24"/>
        </w:rPr>
        <w:t>输送</w:t>
      </w:r>
      <w:r>
        <w:rPr>
          <w:rFonts w:ascii="Times New Roman" w:eastAsia="宋体" w:hAnsi="Times New Roman" w:cs="Times New Roman" w:hint="eastAsia"/>
          <w:sz w:val="24"/>
        </w:rPr>
        <w:t>的初步应用</w:t>
      </w:r>
      <w:r w:rsidR="00023F84">
        <w:rPr>
          <w:rFonts w:ascii="Times New Roman" w:eastAsia="宋体" w:hAnsi="Times New Roman" w:cs="Times New Roman" w:hint="eastAsia"/>
          <w:sz w:val="24"/>
        </w:rPr>
        <w:t>。</w:t>
      </w:r>
    </w:p>
    <w:p w14:paraId="4D6E117B" w14:textId="2C93D7A1" w:rsidR="00023F84" w:rsidRPr="00023F84" w:rsidRDefault="00023F84" w:rsidP="00023F84">
      <w:pPr>
        <w:pStyle w:val="a9"/>
        <w:numPr>
          <w:ilvl w:val="0"/>
          <w:numId w:val="6"/>
        </w:numPr>
        <w:ind w:firstLineChars="0"/>
        <w:rPr>
          <w:rFonts w:ascii="Times New Roman" w:eastAsia="宋体" w:hAnsi="Times New Roman" w:cs="Times New Roman"/>
          <w:sz w:val="24"/>
        </w:rPr>
      </w:pPr>
      <w:r>
        <w:rPr>
          <w:rFonts w:ascii="Times New Roman" w:eastAsia="宋体" w:hAnsi="Times New Roman" w:cs="Times New Roman" w:hint="eastAsia"/>
          <w:sz w:val="24"/>
        </w:rPr>
        <w:t>使</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设备摆脱定制化的标签，基于我们的系统，可以普适性、智能化、自动化地在该领域解决一部分物料</w:t>
      </w:r>
      <w:r w:rsidR="003D52C1">
        <w:rPr>
          <w:rFonts w:ascii="Times New Roman" w:eastAsia="宋体" w:hAnsi="Times New Roman" w:cs="Times New Roman" w:hint="eastAsia"/>
          <w:sz w:val="24"/>
        </w:rPr>
        <w:t>输送与定向</w:t>
      </w:r>
      <w:r>
        <w:rPr>
          <w:rFonts w:ascii="Times New Roman" w:eastAsia="宋体" w:hAnsi="Times New Roman" w:cs="Times New Roman" w:hint="eastAsia"/>
          <w:sz w:val="24"/>
        </w:rPr>
        <w:t>分选问题。</w:t>
      </w:r>
    </w:p>
    <w:p w14:paraId="6CFAE825" w14:textId="77777777" w:rsidR="00B1751F" w:rsidRDefault="00B1751F" w:rsidP="00B1751F">
      <w:pPr>
        <w:rPr>
          <w:rFonts w:ascii="Times New Roman" w:eastAsia="宋体" w:hAnsi="Times New Roman" w:cs="Times New Roman"/>
          <w:sz w:val="24"/>
        </w:rPr>
      </w:pPr>
    </w:p>
    <w:p w14:paraId="70A8C7A7" w14:textId="77777777" w:rsidR="00B1751F" w:rsidRDefault="00B1751F" w:rsidP="00B1751F">
      <w:pPr>
        <w:rPr>
          <w:rFonts w:ascii="Times New Roman" w:eastAsia="宋体" w:hAnsi="Times New Roman" w:cs="Times New Roman"/>
          <w:b/>
          <w:sz w:val="24"/>
        </w:rPr>
      </w:pPr>
      <w:r>
        <w:rPr>
          <w:rFonts w:ascii="Times New Roman" w:eastAsia="宋体" w:hAnsi="Times New Roman" w:cs="Times New Roman" w:hint="eastAsia"/>
          <w:b/>
          <w:sz w:val="28"/>
        </w:rPr>
        <w:t>第二部分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Pr>
          <w:rFonts w:ascii="Times New Roman" w:eastAsia="宋体" w:hAnsi="Times New Roman" w:cs="Times New Roman" w:hint="eastAsia"/>
          <w:b/>
          <w:sz w:val="24"/>
        </w:rPr>
        <w:t>系统组成及功能说明</w:t>
      </w:r>
      <w:r w:rsidRPr="00D9509E">
        <w:rPr>
          <w:rFonts w:ascii="Times New Roman" w:eastAsia="宋体" w:hAnsi="Times New Roman" w:cs="Times New Roman" w:hint="eastAsia"/>
          <w:b/>
          <w:color w:val="FF0000"/>
          <w:sz w:val="24"/>
        </w:rPr>
        <w:t>（这部分应该扩展，多写点）</w:t>
      </w:r>
    </w:p>
    <w:p w14:paraId="16004762" w14:textId="77777777" w:rsidR="00B1751F" w:rsidRDefault="00B1751F" w:rsidP="00B1751F">
      <w:pPr>
        <w:pStyle w:val="a9"/>
        <w:numPr>
          <w:ilvl w:val="0"/>
          <w:numId w:val="1"/>
        </w:numPr>
        <w:ind w:firstLineChars="0"/>
        <w:rPr>
          <w:rFonts w:ascii="Times New Roman" w:eastAsia="宋体" w:hAnsi="Times New Roman" w:cs="Times New Roman"/>
          <w:vanish/>
          <w:sz w:val="24"/>
        </w:rPr>
      </w:pPr>
    </w:p>
    <w:p w14:paraId="23BF3BDE" w14:textId="77777777" w:rsidR="00B1751F" w:rsidRDefault="00B1751F" w:rsidP="00B1751F">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整体介绍</w:t>
      </w:r>
    </w:p>
    <w:p w14:paraId="2E3E6760" w14:textId="77777777" w:rsidR="00B1751F" w:rsidRDefault="00B1751F" w:rsidP="00B1751F">
      <w:pPr>
        <w:pStyle w:val="a9"/>
        <w:ind w:left="420" w:firstLineChars="0" w:firstLine="0"/>
        <w:rPr>
          <w:rFonts w:ascii="Times New Roman" w:eastAsia="宋体" w:hAnsi="Times New Roman" w:cs="Times New Roman"/>
          <w:sz w:val="24"/>
        </w:rPr>
      </w:pPr>
      <w:r>
        <w:rPr>
          <w:rFonts w:ascii="Times New Roman" w:eastAsia="宋体" w:hAnsi="Times New Roman" w:cs="Times New Roman" w:hint="eastAsia"/>
          <w:sz w:val="24"/>
        </w:rPr>
        <w:t>系统整体框图如下：</w:t>
      </w:r>
    </w:p>
    <w:p w14:paraId="2B10A4CB" w14:textId="088A2DA5" w:rsidR="00B1751F" w:rsidRDefault="005425FF" w:rsidP="00B1751F">
      <w:pPr>
        <w:pStyle w:val="a9"/>
        <w:ind w:left="420" w:firstLineChars="0" w:firstLine="0"/>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23A2A5E6" wp14:editId="33380E52">
            <wp:extent cx="5274310" cy="152844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系统框图.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1528445"/>
                    </a:xfrm>
                    <a:prstGeom prst="rect">
                      <a:avLst/>
                    </a:prstGeom>
                  </pic:spPr>
                </pic:pic>
              </a:graphicData>
            </a:graphic>
          </wp:inline>
        </w:drawing>
      </w:r>
    </w:p>
    <w:p w14:paraId="3805BBDA" w14:textId="1FB00C8B" w:rsidR="005425FF" w:rsidRDefault="005425FF" w:rsidP="008E696B">
      <w:pPr>
        <w:pStyle w:val="a9"/>
        <w:ind w:left="420" w:firstLineChars="0" w:firstLine="0"/>
        <w:jc w:val="center"/>
        <w:rPr>
          <w:rFonts w:ascii="Times New Roman" w:eastAsia="宋体" w:hAnsi="Times New Roman" w:cs="Times New Roman"/>
          <w:sz w:val="24"/>
        </w:rPr>
      </w:pPr>
      <w:r>
        <w:rPr>
          <w:rFonts w:ascii="Times New Roman" w:eastAsia="宋体" w:hAnsi="Times New Roman" w:cs="Times New Roman" w:hint="eastAsia"/>
          <w:sz w:val="24"/>
        </w:rPr>
        <w:t>Fig</w:t>
      </w:r>
      <w:r>
        <w:rPr>
          <w:rFonts w:ascii="Times New Roman" w:eastAsia="宋体" w:hAnsi="Times New Roman" w:cs="Times New Roman"/>
          <w:sz w:val="24"/>
        </w:rPr>
        <w:t xml:space="preserve">. 2 </w:t>
      </w:r>
      <w:commentRangeStart w:id="53"/>
      <w:commentRangeStart w:id="54"/>
      <w:r>
        <w:rPr>
          <w:rFonts w:ascii="Times New Roman" w:eastAsia="宋体" w:hAnsi="Times New Roman" w:cs="Times New Roman" w:hint="eastAsia"/>
          <w:sz w:val="24"/>
        </w:rPr>
        <w:t>系统框图</w:t>
      </w:r>
      <w:commentRangeEnd w:id="53"/>
      <w:r w:rsidR="003D52C1">
        <w:rPr>
          <w:rStyle w:val="ae"/>
        </w:rPr>
        <w:commentReference w:id="53"/>
      </w:r>
      <w:commentRangeEnd w:id="54"/>
      <w:r w:rsidR="004B39E5">
        <w:rPr>
          <w:rStyle w:val="ae"/>
        </w:rPr>
        <w:commentReference w:id="54"/>
      </w:r>
    </w:p>
    <w:p w14:paraId="3FDE004C" w14:textId="1AD1309A" w:rsidR="005425FF" w:rsidRDefault="005425FF" w:rsidP="005425FF">
      <w:pPr>
        <w:pStyle w:val="a9"/>
        <w:ind w:left="420" w:firstLineChars="0" w:firstLine="0"/>
        <w:jc w:val="center"/>
        <w:rPr>
          <w:rFonts w:ascii="Times New Roman" w:eastAsia="宋体" w:hAnsi="Times New Roman" w:cs="Times New Roman"/>
          <w:sz w:val="24"/>
        </w:rPr>
      </w:pPr>
    </w:p>
    <w:p w14:paraId="664242F5" w14:textId="04DC9B71" w:rsidR="005A2D67" w:rsidRDefault="004B39E5" w:rsidP="005425FF">
      <w:pPr>
        <w:pStyle w:val="a9"/>
        <w:ind w:left="420" w:firstLineChars="0" w:firstLine="0"/>
        <w:jc w:val="center"/>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354104E8" wp14:editId="2ACB1E7B">
            <wp:extent cx="4855147" cy="3234519"/>
            <wp:effectExtent l="0" t="0" r="317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70484" cy="3244736"/>
                    </a:xfrm>
                    <a:prstGeom prst="rect">
                      <a:avLst/>
                    </a:prstGeom>
                    <a:noFill/>
                  </pic:spPr>
                </pic:pic>
              </a:graphicData>
            </a:graphic>
          </wp:inline>
        </w:drawing>
      </w:r>
    </w:p>
    <w:p w14:paraId="4EAC7FD5" w14:textId="3E4EC199" w:rsidR="005A2D67" w:rsidRDefault="005A2D67" w:rsidP="005425FF">
      <w:pPr>
        <w:pStyle w:val="a9"/>
        <w:ind w:left="420" w:firstLineChars="0" w:firstLine="0"/>
        <w:jc w:val="center"/>
        <w:rPr>
          <w:rFonts w:ascii="Times New Roman" w:eastAsia="宋体" w:hAnsi="Times New Roman" w:cs="Times New Roman"/>
          <w:sz w:val="24"/>
        </w:rPr>
      </w:pPr>
      <w:r>
        <w:rPr>
          <w:rFonts w:ascii="Times New Roman" w:eastAsia="宋体" w:hAnsi="Times New Roman" w:cs="Times New Roman" w:hint="eastAsia"/>
          <w:sz w:val="24"/>
        </w:rPr>
        <w:t>Fig</w:t>
      </w:r>
      <w:r>
        <w:rPr>
          <w:rFonts w:ascii="Times New Roman" w:eastAsia="宋体" w:hAnsi="Times New Roman" w:cs="Times New Roman"/>
          <w:sz w:val="24"/>
        </w:rPr>
        <w:t xml:space="preserve">. 3 </w:t>
      </w:r>
      <w:r>
        <w:rPr>
          <w:rFonts w:ascii="Times New Roman" w:eastAsia="宋体" w:hAnsi="Times New Roman" w:cs="Times New Roman" w:hint="eastAsia"/>
          <w:sz w:val="24"/>
        </w:rPr>
        <w:t>系统</w:t>
      </w:r>
      <w:commentRangeStart w:id="55"/>
      <w:commentRangeStart w:id="56"/>
      <w:r>
        <w:rPr>
          <w:rFonts w:ascii="Times New Roman" w:eastAsia="宋体" w:hAnsi="Times New Roman" w:cs="Times New Roman" w:hint="eastAsia"/>
          <w:sz w:val="24"/>
        </w:rPr>
        <w:t>整体实物图</w:t>
      </w:r>
      <w:commentRangeEnd w:id="55"/>
      <w:r w:rsidR="003D52C1">
        <w:rPr>
          <w:rStyle w:val="ae"/>
        </w:rPr>
        <w:commentReference w:id="55"/>
      </w:r>
      <w:commentRangeEnd w:id="56"/>
      <w:r w:rsidR="004B39E5">
        <w:rPr>
          <w:rStyle w:val="ae"/>
        </w:rPr>
        <w:commentReference w:id="56"/>
      </w:r>
    </w:p>
    <w:p w14:paraId="00F190B3" w14:textId="77777777" w:rsidR="005A2D67" w:rsidRDefault="005A2D67" w:rsidP="005425FF">
      <w:pPr>
        <w:pStyle w:val="a9"/>
        <w:ind w:left="420" w:firstLineChars="0" w:firstLine="0"/>
        <w:jc w:val="center"/>
        <w:rPr>
          <w:rFonts w:ascii="Times New Roman" w:eastAsia="宋体" w:hAnsi="Times New Roman" w:cs="Times New Roman"/>
          <w:sz w:val="24"/>
        </w:rPr>
      </w:pPr>
    </w:p>
    <w:p w14:paraId="5D901954" w14:textId="5B4180A7" w:rsidR="00170D8E" w:rsidRDefault="00B1751F" w:rsidP="00170D8E">
      <w:pPr>
        <w:pStyle w:val="a9"/>
        <w:ind w:left="420" w:firstLineChars="0"/>
        <w:rPr>
          <w:rFonts w:ascii="Times New Roman" w:eastAsia="宋体" w:hAnsi="Times New Roman" w:cs="Times New Roman"/>
          <w:sz w:val="24"/>
        </w:rPr>
      </w:pPr>
      <w:commentRangeStart w:id="57"/>
      <w:commentRangeStart w:id="58"/>
      <w:r>
        <w:rPr>
          <w:rFonts w:ascii="Times New Roman" w:eastAsia="宋体" w:hAnsi="Times New Roman" w:cs="Times New Roman" w:hint="eastAsia"/>
          <w:sz w:val="24"/>
        </w:rPr>
        <w:t>整个系统由</w:t>
      </w:r>
      <w:r w:rsidR="00D449D7">
        <w:rPr>
          <w:rFonts w:ascii="Times New Roman" w:eastAsia="宋体" w:hAnsi="Times New Roman" w:cs="Times New Roman" w:hint="eastAsia"/>
          <w:sz w:val="24"/>
        </w:rPr>
        <w:t>振动盘</w:t>
      </w:r>
      <w:r>
        <w:rPr>
          <w:rFonts w:ascii="Times New Roman" w:eastAsia="宋体" w:hAnsi="Times New Roman" w:cs="Times New Roman" w:hint="eastAsia"/>
          <w:sz w:val="24"/>
        </w:rPr>
        <w:t>、</w:t>
      </w:r>
      <w:r w:rsidR="00D449D7">
        <w:rPr>
          <w:rFonts w:ascii="Times New Roman" w:eastAsia="宋体" w:hAnsi="Times New Roman" w:cs="Times New Roman" w:hint="eastAsia"/>
          <w:sz w:val="24"/>
        </w:rPr>
        <w:t>单片机、</w:t>
      </w:r>
      <w:r>
        <w:rPr>
          <w:rFonts w:ascii="Times New Roman" w:eastAsia="宋体" w:hAnsi="Times New Roman" w:cs="Times New Roman" w:hint="eastAsia"/>
          <w:sz w:val="24"/>
        </w:rPr>
        <w:t>光纤传感器</w:t>
      </w:r>
      <w:r w:rsidR="005425FF">
        <w:rPr>
          <w:rFonts w:ascii="Times New Roman" w:eastAsia="宋体" w:hAnsi="Times New Roman" w:cs="Times New Roman" w:hint="eastAsia"/>
          <w:sz w:val="24"/>
        </w:rPr>
        <w:t>及放大电路</w:t>
      </w:r>
      <w:r w:rsidR="00880563">
        <w:rPr>
          <w:rFonts w:ascii="Times New Roman" w:eastAsia="宋体" w:hAnsi="Times New Roman" w:cs="Times New Roman" w:hint="eastAsia"/>
          <w:sz w:val="24"/>
        </w:rPr>
        <w:t>三</w:t>
      </w:r>
      <w:r>
        <w:rPr>
          <w:rFonts w:ascii="Times New Roman" w:eastAsia="宋体" w:hAnsi="Times New Roman" w:cs="Times New Roman" w:hint="eastAsia"/>
          <w:sz w:val="24"/>
        </w:rPr>
        <w:t>部分组成</w:t>
      </w:r>
      <w:r w:rsidR="004B39E5">
        <w:rPr>
          <w:rFonts w:ascii="Times New Roman" w:eastAsia="宋体" w:hAnsi="Times New Roman" w:cs="Times New Roman" w:hint="eastAsia"/>
          <w:sz w:val="24"/>
        </w:rPr>
        <w:t>并且搭配气泵进行物料剔除</w:t>
      </w:r>
      <w:r>
        <w:rPr>
          <w:rFonts w:ascii="Times New Roman" w:eastAsia="宋体" w:hAnsi="Times New Roman" w:cs="Times New Roman" w:hint="eastAsia"/>
          <w:sz w:val="24"/>
        </w:rPr>
        <w:t>，</w:t>
      </w:r>
      <w:commentRangeEnd w:id="57"/>
      <w:r w:rsidR="003D52C1">
        <w:rPr>
          <w:rStyle w:val="ae"/>
        </w:rPr>
        <w:commentReference w:id="57"/>
      </w:r>
      <w:commentRangeEnd w:id="58"/>
      <w:r w:rsidR="004B39E5">
        <w:rPr>
          <w:rStyle w:val="ae"/>
        </w:rPr>
        <w:commentReference w:id="58"/>
      </w:r>
      <w:r>
        <w:rPr>
          <w:rFonts w:ascii="Times New Roman" w:eastAsia="宋体" w:hAnsi="Times New Roman" w:cs="Times New Roman" w:hint="eastAsia"/>
          <w:sz w:val="24"/>
        </w:rPr>
        <w:t>其中</w:t>
      </w:r>
      <w:proofErr w:type="gramStart"/>
      <w:r>
        <w:rPr>
          <w:rFonts w:ascii="Times New Roman" w:eastAsia="宋体" w:hAnsi="Times New Roman" w:cs="Times New Roman" w:hint="eastAsia"/>
          <w:sz w:val="24"/>
        </w:rPr>
        <w:t>振动盘负责</w:t>
      </w:r>
      <w:proofErr w:type="gramEnd"/>
      <w:r>
        <w:rPr>
          <w:rFonts w:ascii="Times New Roman" w:eastAsia="宋体" w:hAnsi="Times New Roman" w:cs="Times New Roman" w:hint="eastAsia"/>
          <w:sz w:val="24"/>
        </w:rPr>
        <w:t>运输物料，并且将重叠的物料进行分离，保证每个物料都能单独进入传感器的探测范围。光纤传感器负责采集</w:t>
      </w:r>
      <w:proofErr w:type="gramStart"/>
      <w:r>
        <w:rPr>
          <w:rFonts w:ascii="Times New Roman" w:eastAsia="宋体" w:hAnsi="Times New Roman" w:cs="Times New Roman" w:hint="eastAsia"/>
          <w:sz w:val="24"/>
        </w:rPr>
        <w:t>物料</w:t>
      </w:r>
      <w:r w:rsidR="00170D8E">
        <w:rPr>
          <w:rFonts w:ascii="Times New Roman" w:eastAsia="宋体" w:hAnsi="Times New Roman" w:cs="Times New Roman" w:hint="eastAsia"/>
          <w:sz w:val="24"/>
        </w:rPr>
        <w:t>光</w:t>
      </w:r>
      <w:proofErr w:type="gramEnd"/>
      <w:r w:rsidR="00170D8E">
        <w:rPr>
          <w:rFonts w:ascii="Times New Roman" w:eastAsia="宋体" w:hAnsi="Times New Roman" w:cs="Times New Roman" w:hint="eastAsia"/>
          <w:sz w:val="24"/>
        </w:rPr>
        <w:t>传感信号。</w:t>
      </w:r>
    </w:p>
    <w:p w14:paraId="388ECE32" w14:textId="0C65072E" w:rsidR="00B1751F" w:rsidRDefault="00170D8E" w:rsidP="00170D8E">
      <w:pPr>
        <w:pStyle w:val="a9"/>
        <w:ind w:left="420" w:firstLineChars="0"/>
        <w:rPr>
          <w:rFonts w:ascii="Times New Roman" w:eastAsia="宋体" w:hAnsi="Times New Roman" w:cs="Times New Roman"/>
          <w:sz w:val="24"/>
        </w:rPr>
      </w:pPr>
      <w:r>
        <w:rPr>
          <w:rFonts w:ascii="Times New Roman" w:eastAsia="宋体" w:hAnsi="Times New Roman" w:cs="Times New Roman" w:hint="eastAsia"/>
          <w:sz w:val="24"/>
        </w:rPr>
        <w:t>单片机发送信号，</w:t>
      </w:r>
      <w:r w:rsidR="00B1751F">
        <w:rPr>
          <w:rFonts w:ascii="Times New Roman" w:eastAsia="宋体" w:hAnsi="Times New Roman" w:cs="Times New Roman" w:hint="eastAsia"/>
          <w:sz w:val="24"/>
        </w:rPr>
        <w:t>控制光纤传感器以</w:t>
      </w:r>
      <w:r w:rsidR="00B1751F">
        <w:rPr>
          <w:rFonts w:ascii="Times New Roman" w:eastAsia="宋体" w:hAnsi="Times New Roman" w:cs="Times New Roman" w:hint="eastAsia"/>
          <w:sz w:val="24"/>
        </w:rPr>
        <w:t>2</w:t>
      </w:r>
      <w:r w:rsidR="00B1751F">
        <w:rPr>
          <w:rFonts w:ascii="Times New Roman" w:eastAsia="宋体" w:hAnsi="Times New Roman" w:cs="Times New Roman"/>
          <w:sz w:val="24"/>
        </w:rPr>
        <w:t>KH</w:t>
      </w:r>
      <w:r w:rsidR="00B1751F">
        <w:rPr>
          <w:rFonts w:ascii="Times New Roman" w:eastAsia="宋体" w:hAnsi="Times New Roman" w:cs="Times New Roman" w:hint="eastAsia"/>
          <w:sz w:val="24"/>
        </w:rPr>
        <w:t>z</w:t>
      </w:r>
      <w:r w:rsidR="00B1751F">
        <w:rPr>
          <w:rFonts w:ascii="Times New Roman" w:eastAsia="宋体" w:hAnsi="Times New Roman" w:cs="Times New Roman" w:hint="eastAsia"/>
          <w:sz w:val="24"/>
        </w:rPr>
        <w:t>的频率闪烁</w:t>
      </w:r>
      <w:r w:rsidR="005A2D67">
        <w:rPr>
          <w:rFonts w:ascii="Times New Roman" w:eastAsia="宋体" w:hAnsi="Times New Roman" w:cs="Times New Roman" w:hint="eastAsia"/>
          <w:sz w:val="24"/>
        </w:rPr>
        <w:t>。</w:t>
      </w:r>
      <w:r>
        <w:rPr>
          <w:rFonts w:ascii="Times New Roman" w:eastAsia="宋体" w:hAnsi="Times New Roman" w:cs="Times New Roman" w:hint="eastAsia"/>
          <w:sz w:val="24"/>
        </w:rPr>
        <w:t>同时</w:t>
      </w:r>
      <w:r w:rsidR="00B1751F">
        <w:rPr>
          <w:rFonts w:ascii="Times New Roman" w:eastAsia="宋体" w:hAnsi="Times New Roman" w:cs="Times New Roman" w:hint="eastAsia"/>
          <w:sz w:val="24"/>
        </w:rPr>
        <w:t>光纤传感器</w:t>
      </w:r>
      <w:r w:rsidR="005A2D67">
        <w:rPr>
          <w:rFonts w:ascii="Times New Roman" w:eastAsia="宋体" w:hAnsi="Times New Roman" w:cs="Times New Roman" w:hint="eastAsia"/>
          <w:sz w:val="24"/>
        </w:rPr>
        <w:t>将光传感</w:t>
      </w:r>
      <w:r w:rsidR="00B1751F">
        <w:rPr>
          <w:rFonts w:ascii="Times New Roman" w:eastAsia="宋体" w:hAnsi="Times New Roman" w:cs="Times New Roman" w:hint="eastAsia"/>
          <w:sz w:val="24"/>
        </w:rPr>
        <w:t>信号</w:t>
      </w:r>
      <w:r w:rsidR="005A2D67">
        <w:rPr>
          <w:rFonts w:ascii="Times New Roman" w:eastAsia="宋体" w:hAnsi="Times New Roman" w:cs="Times New Roman" w:hint="eastAsia"/>
          <w:sz w:val="24"/>
        </w:rPr>
        <w:t>通过放大电路</w:t>
      </w:r>
      <w:r w:rsidR="00B1751F">
        <w:rPr>
          <w:rFonts w:ascii="Times New Roman" w:eastAsia="宋体" w:hAnsi="Times New Roman" w:cs="Times New Roman" w:hint="eastAsia"/>
          <w:sz w:val="24"/>
        </w:rPr>
        <w:t>进行放大，</w:t>
      </w:r>
      <w:r w:rsidR="005A2D67">
        <w:rPr>
          <w:rFonts w:ascii="Times New Roman" w:eastAsia="宋体" w:hAnsi="Times New Roman" w:cs="Times New Roman" w:hint="eastAsia"/>
          <w:sz w:val="24"/>
        </w:rPr>
        <w:t>再交由</w:t>
      </w:r>
      <w:r w:rsidR="00B1751F">
        <w:rPr>
          <w:rFonts w:ascii="Times New Roman" w:eastAsia="宋体" w:hAnsi="Times New Roman" w:cs="Times New Roman" w:hint="eastAsia"/>
          <w:sz w:val="24"/>
        </w:rPr>
        <w:t>单片机的</w:t>
      </w:r>
      <w:r w:rsidR="005A2D67">
        <w:rPr>
          <w:rFonts w:ascii="Times New Roman" w:eastAsia="宋体" w:hAnsi="Times New Roman" w:cs="Times New Roman" w:hint="eastAsia"/>
          <w:sz w:val="24"/>
        </w:rPr>
        <w:t>片内</w:t>
      </w:r>
      <w:r w:rsidR="00B1751F">
        <w:rPr>
          <w:rFonts w:ascii="Times New Roman" w:eastAsia="宋体" w:hAnsi="Times New Roman" w:cs="Times New Roman" w:hint="eastAsia"/>
          <w:sz w:val="24"/>
        </w:rPr>
        <w:t>A</w:t>
      </w:r>
      <w:r w:rsidR="00B1751F">
        <w:rPr>
          <w:rFonts w:ascii="Times New Roman" w:eastAsia="宋体" w:hAnsi="Times New Roman" w:cs="Times New Roman"/>
          <w:sz w:val="24"/>
        </w:rPr>
        <w:t>DC</w:t>
      </w:r>
      <w:r w:rsidR="005A2D67">
        <w:rPr>
          <w:rFonts w:ascii="Times New Roman" w:eastAsia="宋体" w:hAnsi="Times New Roman" w:cs="Times New Roman" w:hint="eastAsia"/>
          <w:sz w:val="24"/>
        </w:rPr>
        <w:t>采集</w:t>
      </w:r>
      <w:r w:rsidR="00B1751F">
        <w:rPr>
          <w:rFonts w:ascii="Times New Roman" w:eastAsia="宋体" w:hAnsi="Times New Roman" w:cs="Times New Roman" w:hint="eastAsia"/>
          <w:sz w:val="24"/>
        </w:rPr>
        <w:t>。单片机模块</w:t>
      </w:r>
      <w:r w:rsidR="005A2D67">
        <w:rPr>
          <w:rFonts w:ascii="Times New Roman" w:eastAsia="宋体" w:hAnsi="Times New Roman" w:cs="Times New Roman" w:hint="eastAsia"/>
          <w:sz w:val="24"/>
        </w:rPr>
        <w:t>负责所有信号的控制、算法计算、模板训练等主要功能。</w:t>
      </w:r>
    </w:p>
    <w:p w14:paraId="598934D2" w14:textId="77777777" w:rsidR="00B1751F" w:rsidRDefault="00B1751F" w:rsidP="00B1751F">
      <w:pPr>
        <w:pStyle w:val="a9"/>
        <w:ind w:left="420" w:firstLineChars="0" w:firstLine="0"/>
        <w:rPr>
          <w:rFonts w:ascii="Times New Roman" w:eastAsia="宋体" w:hAnsi="Times New Roman" w:cs="Times New Roman"/>
          <w:sz w:val="24"/>
        </w:rPr>
      </w:pPr>
    </w:p>
    <w:p w14:paraId="7FBC4243" w14:textId="77777777" w:rsidR="00B1751F" w:rsidRDefault="00B1751F" w:rsidP="00B1751F">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各模块介绍</w:t>
      </w:r>
    </w:p>
    <w:p w14:paraId="0FFFDCB6" w14:textId="77777777" w:rsidR="008E696B" w:rsidRDefault="008E696B" w:rsidP="00B1751F">
      <w:pPr>
        <w:pStyle w:val="a9"/>
        <w:ind w:left="420" w:firstLineChars="0" w:firstLine="0"/>
        <w:rPr>
          <w:rFonts w:ascii="Times New Roman" w:eastAsia="宋体" w:hAnsi="Times New Roman" w:cs="Times New Roman"/>
          <w:sz w:val="24"/>
        </w:rPr>
      </w:pPr>
    </w:p>
    <w:p w14:paraId="64BF6C12" w14:textId="7E1BEA7E" w:rsidR="00B1751F" w:rsidRDefault="00B1751F" w:rsidP="00B1751F">
      <w:pPr>
        <w:pStyle w:val="a9"/>
        <w:ind w:left="420" w:firstLineChars="0" w:firstLine="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.2.1</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模块：</w:t>
      </w:r>
    </w:p>
    <w:p w14:paraId="1EA1D32C" w14:textId="7B9D94AE" w:rsidR="00B1751F" w:rsidRDefault="00B1751F" w:rsidP="008E696B">
      <w:pPr>
        <w:pStyle w:val="a9"/>
        <w:ind w:left="420" w:firstLineChars="0"/>
        <w:rPr>
          <w:rFonts w:ascii="Times New Roman" w:eastAsia="宋体" w:hAnsi="Times New Roman" w:cs="Times New Roman"/>
          <w:sz w:val="24"/>
        </w:rPr>
      </w:pP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主要</w:t>
      </w:r>
      <w:r w:rsidR="005A2D67">
        <w:rPr>
          <w:rFonts w:ascii="Times New Roman" w:eastAsia="宋体" w:hAnsi="Times New Roman" w:cs="Times New Roman" w:hint="eastAsia"/>
          <w:sz w:val="24"/>
        </w:rPr>
        <w:t>功能为起振及让物料有序在导轨上运动。</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模块主要通过机械结构实现物料的振动运输以及物料的分离，</w:t>
      </w:r>
      <w:commentRangeStart w:id="59"/>
      <w:commentRangeStart w:id="60"/>
      <w:r>
        <w:rPr>
          <w:rFonts w:ascii="Times New Roman" w:eastAsia="宋体" w:hAnsi="Times New Roman" w:cs="Times New Roman" w:hint="eastAsia"/>
          <w:sz w:val="24"/>
        </w:rPr>
        <w:t>保证物料可以</w:t>
      </w:r>
      <w:r w:rsidR="005A2D67">
        <w:rPr>
          <w:rFonts w:ascii="Times New Roman" w:eastAsia="宋体" w:hAnsi="Times New Roman" w:cs="Times New Roman" w:hint="eastAsia"/>
          <w:sz w:val="24"/>
        </w:rPr>
        <w:t>不重叠地</w:t>
      </w:r>
      <w:r>
        <w:rPr>
          <w:rFonts w:ascii="Times New Roman" w:eastAsia="宋体" w:hAnsi="Times New Roman" w:cs="Times New Roman" w:hint="eastAsia"/>
          <w:sz w:val="24"/>
        </w:rPr>
        <w:t>通过光纤传感器，</w:t>
      </w:r>
      <w:commentRangeEnd w:id="59"/>
      <w:r w:rsidR="003D52C1">
        <w:rPr>
          <w:rStyle w:val="ae"/>
        </w:rPr>
        <w:commentReference w:id="59"/>
      </w:r>
      <w:commentRangeEnd w:id="60"/>
      <w:r w:rsidR="004B39E5">
        <w:rPr>
          <w:rStyle w:val="ae"/>
        </w:rPr>
        <w:commentReference w:id="60"/>
      </w:r>
      <w:r>
        <w:rPr>
          <w:rFonts w:ascii="Times New Roman" w:eastAsia="宋体" w:hAnsi="Times New Roman" w:cs="Times New Roman" w:hint="eastAsia"/>
          <w:sz w:val="24"/>
        </w:rPr>
        <w:t>简化了物料识别的相关难度。起振模块通过起振器使</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与物料共振，</w:t>
      </w:r>
      <w:r w:rsidR="005A2D67">
        <w:rPr>
          <w:rFonts w:ascii="Times New Roman" w:eastAsia="宋体" w:hAnsi="Times New Roman" w:cs="Times New Roman" w:hint="eastAsia"/>
          <w:sz w:val="24"/>
        </w:rPr>
        <w:t>给与导轨上的物料动能</w:t>
      </w:r>
      <w:r w:rsidR="008E696B">
        <w:rPr>
          <w:rFonts w:ascii="Times New Roman" w:eastAsia="宋体" w:hAnsi="Times New Roman" w:cs="Times New Roman" w:hint="eastAsia"/>
          <w:sz w:val="24"/>
        </w:rPr>
        <w:t>使之运动</w:t>
      </w:r>
      <w:r>
        <w:rPr>
          <w:rFonts w:ascii="Times New Roman" w:eastAsia="宋体" w:hAnsi="Times New Roman" w:cs="Times New Roman" w:hint="eastAsia"/>
          <w:sz w:val="24"/>
        </w:rPr>
        <w:t>，通过</w:t>
      </w:r>
      <w:proofErr w:type="gramStart"/>
      <w:r>
        <w:rPr>
          <w:rFonts w:ascii="Times New Roman" w:eastAsia="宋体" w:hAnsi="Times New Roman" w:cs="Times New Roman" w:hint="eastAsia"/>
          <w:sz w:val="24"/>
        </w:rPr>
        <w:t>振动</w:t>
      </w:r>
      <w:proofErr w:type="gramEnd"/>
      <w:r>
        <w:rPr>
          <w:rFonts w:ascii="Times New Roman" w:eastAsia="宋体" w:hAnsi="Times New Roman" w:cs="Times New Roman" w:hint="eastAsia"/>
          <w:sz w:val="24"/>
        </w:rPr>
        <w:t>盘的具有高度差的机械结构将物料在通过光纤传感器之前分离，确保物料不会重叠</w:t>
      </w:r>
      <w:r w:rsidR="008E696B">
        <w:rPr>
          <w:rFonts w:ascii="Times New Roman" w:eastAsia="宋体" w:hAnsi="Times New Roman" w:cs="Times New Roman" w:hint="eastAsia"/>
          <w:sz w:val="24"/>
        </w:rPr>
        <w:t>。</w:t>
      </w:r>
    </w:p>
    <w:p w14:paraId="675DD144" w14:textId="77777777" w:rsidR="008E696B" w:rsidRDefault="008E696B" w:rsidP="00B1751F">
      <w:pPr>
        <w:pStyle w:val="a9"/>
        <w:ind w:left="420" w:firstLineChars="0" w:firstLine="0"/>
        <w:rPr>
          <w:rFonts w:ascii="Times New Roman" w:eastAsia="宋体" w:hAnsi="Times New Roman" w:cs="Times New Roman"/>
          <w:sz w:val="24"/>
        </w:rPr>
      </w:pPr>
    </w:p>
    <w:p w14:paraId="60631204" w14:textId="5AD046AC" w:rsidR="003D52C1" w:rsidRDefault="0093131F">
      <w:pPr>
        <w:pStyle w:val="a9"/>
        <w:ind w:left="420" w:firstLineChars="0" w:firstLine="0"/>
        <w:jc w:val="center"/>
        <w:rPr>
          <w:ins w:id="61" w:author="xin" w:date="2022-07-08T21:06:00Z"/>
          <w:rFonts w:ascii="Times New Roman" w:eastAsia="宋体" w:hAnsi="Times New Roman" w:cs="Times New Roman"/>
          <w:sz w:val="24"/>
        </w:rPr>
        <w:pPrChange w:id="62" w:author="xin" w:date="2022-07-08T21:07:00Z">
          <w:pPr>
            <w:pStyle w:val="a9"/>
            <w:ind w:left="420" w:firstLineChars="0" w:firstLine="0"/>
          </w:pPr>
        </w:pPrChange>
      </w:pPr>
      <w:r>
        <w:rPr>
          <w:rFonts w:ascii="Times New Roman" w:eastAsia="宋体" w:hAnsi="Times New Roman" w:cs="Times New Roman"/>
          <w:noProof/>
          <w:sz w:val="24"/>
        </w:rPr>
        <w:lastRenderedPageBreak/>
        <w:drawing>
          <wp:inline distT="0" distB="0" distL="0" distR="0" wp14:anchorId="05ACE855" wp14:editId="3C0A0D18">
            <wp:extent cx="2845558" cy="246491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58115" cy="2475794"/>
                    </a:xfrm>
                    <a:prstGeom prst="rect">
                      <a:avLst/>
                    </a:prstGeom>
                    <a:noFill/>
                  </pic:spPr>
                </pic:pic>
              </a:graphicData>
            </a:graphic>
          </wp:inline>
        </w:drawing>
      </w:r>
    </w:p>
    <w:p w14:paraId="43E72566" w14:textId="77777777" w:rsidR="003D52C1" w:rsidRPr="008E696B" w:rsidRDefault="003D52C1" w:rsidP="003D52C1">
      <w:pPr>
        <w:pStyle w:val="a9"/>
        <w:ind w:left="420" w:firstLineChars="0" w:firstLine="480"/>
        <w:jc w:val="center"/>
        <w:rPr>
          <w:ins w:id="63" w:author="xin" w:date="2022-07-08T21:06:00Z"/>
          <w:rFonts w:ascii="Times New Roman" w:eastAsia="宋体" w:hAnsi="Times New Roman" w:cs="Times New Roman"/>
          <w:color w:val="000000" w:themeColor="text1"/>
          <w:sz w:val="24"/>
        </w:rPr>
      </w:pPr>
      <w:ins w:id="64" w:author="xin" w:date="2022-07-08T21:06:00Z">
        <w:r w:rsidRPr="008E696B">
          <w:rPr>
            <w:rFonts w:ascii="Times New Roman" w:eastAsia="宋体" w:hAnsi="Times New Roman" w:cs="Times New Roman"/>
            <w:color w:val="000000" w:themeColor="text1"/>
            <w:sz w:val="24"/>
          </w:rPr>
          <w:t>F</w:t>
        </w:r>
        <w:r w:rsidRPr="008E696B">
          <w:rPr>
            <w:rFonts w:ascii="Times New Roman" w:eastAsia="宋体" w:hAnsi="Times New Roman" w:cs="Times New Roman" w:hint="eastAsia"/>
            <w:color w:val="000000" w:themeColor="text1"/>
            <w:sz w:val="24"/>
          </w:rPr>
          <w:t>ig.</w:t>
        </w:r>
        <w:r w:rsidRPr="008E696B">
          <w:rPr>
            <w:rFonts w:ascii="Times New Roman" w:eastAsia="宋体" w:hAnsi="Times New Roman" w:cs="Times New Roman"/>
            <w:color w:val="000000" w:themeColor="text1"/>
            <w:sz w:val="24"/>
          </w:rPr>
          <w:t xml:space="preserve"> 4 </w:t>
        </w:r>
        <w:r w:rsidRPr="008E696B">
          <w:rPr>
            <w:rFonts w:ascii="Times New Roman" w:eastAsia="宋体" w:hAnsi="Times New Roman" w:cs="Times New Roman" w:hint="eastAsia"/>
            <w:color w:val="000000" w:themeColor="text1"/>
            <w:sz w:val="24"/>
          </w:rPr>
          <w:t>振动盘</w:t>
        </w:r>
        <w:commentRangeStart w:id="65"/>
        <w:r w:rsidRPr="008E696B">
          <w:rPr>
            <w:rFonts w:ascii="Times New Roman" w:eastAsia="宋体" w:hAnsi="Times New Roman" w:cs="Times New Roman" w:hint="eastAsia"/>
            <w:color w:val="000000" w:themeColor="text1"/>
            <w:sz w:val="24"/>
          </w:rPr>
          <w:t>模块</w:t>
        </w:r>
        <w:commentRangeEnd w:id="65"/>
        <w:r>
          <w:rPr>
            <w:rStyle w:val="ae"/>
          </w:rPr>
          <w:commentReference w:id="65"/>
        </w:r>
      </w:ins>
    </w:p>
    <w:p w14:paraId="30F45754" w14:textId="77777777" w:rsidR="003D52C1" w:rsidRDefault="003D52C1" w:rsidP="00B1751F">
      <w:pPr>
        <w:pStyle w:val="a9"/>
        <w:ind w:left="420" w:firstLineChars="0" w:firstLine="0"/>
        <w:rPr>
          <w:ins w:id="66" w:author="xin" w:date="2022-07-08T21:06:00Z"/>
          <w:rFonts w:ascii="Times New Roman" w:eastAsia="宋体" w:hAnsi="Times New Roman" w:cs="Times New Roman"/>
          <w:sz w:val="24"/>
        </w:rPr>
      </w:pPr>
    </w:p>
    <w:p w14:paraId="7692B929" w14:textId="1205453B" w:rsidR="003D52C1" w:rsidRDefault="0093131F">
      <w:pPr>
        <w:pStyle w:val="a9"/>
        <w:ind w:left="420" w:firstLineChars="0" w:firstLine="0"/>
        <w:jc w:val="center"/>
        <w:rPr>
          <w:ins w:id="67" w:author="xin" w:date="2022-07-08T21:06:00Z"/>
          <w:rFonts w:ascii="Times New Roman" w:eastAsia="宋体" w:hAnsi="Times New Roman" w:cs="Times New Roman"/>
          <w:sz w:val="24"/>
        </w:rPr>
        <w:pPrChange w:id="68" w:author="xin" w:date="2022-07-08T21:07:00Z">
          <w:pPr>
            <w:pStyle w:val="a9"/>
            <w:ind w:left="420" w:firstLineChars="0" w:firstLine="0"/>
          </w:pPr>
        </w:pPrChange>
      </w:pPr>
      <w:r>
        <w:rPr>
          <w:rFonts w:ascii="Times New Roman" w:eastAsia="宋体" w:hAnsi="Times New Roman" w:cs="Times New Roman"/>
          <w:noProof/>
          <w:sz w:val="24"/>
        </w:rPr>
        <w:drawing>
          <wp:inline distT="0" distB="0" distL="0" distR="0" wp14:anchorId="1595D58D" wp14:editId="5EFD30CC">
            <wp:extent cx="3036627" cy="2013375"/>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6348" cy="2033081"/>
                    </a:xfrm>
                    <a:prstGeom prst="rect">
                      <a:avLst/>
                    </a:prstGeom>
                    <a:noFill/>
                  </pic:spPr>
                </pic:pic>
              </a:graphicData>
            </a:graphic>
          </wp:inline>
        </w:drawing>
      </w:r>
    </w:p>
    <w:p w14:paraId="5945A09E" w14:textId="04E0F953" w:rsidR="003D52C1" w:rsidRPr="008E696B" w:rsidRDefault="003D52C1" w:rsidP="003D52C1">
      <w:pPr>
        <w:pStyle w:val="a9"/>
        <w:ind w:left="420" w:firstLineChars="0" w:firstLine="480"/>
        <w:jc w:val="center"/>
        <w:rPr>
          <w:ins w:id="69" w:author="xin" w:date="2022-07-08T21:06:00Z"/>
          <w:rFonts w:ascii="Times New Roman" w:eastAsia="宋体" w:hAnsi="Times New Roman" w:cs="Times New Roman"/>
          <w:color w:val="000000" w:themeColor="text1"/>
          <w:sz w:val="24"/>
        </w:rPr>
      </w:pPr>
      <w:ins w:id="70" w:author="xin" w:date="2022-07-08T21:06:00Z">
        <w:r w:rsidRPr="008E696B">
          <w:rPr>
            <w:rFonts w:ascii="Times New Roman" w:eastAsia="宋体" w:hAnsi="Times New Roman" w:cs="Times New Roman"/>
            <w:color w:val="000000" w:themeColor="text1"/>
            <w:sz w:val="24"/>
          </w:rPr>
          <w:t>F</w:t>
        </w:r>
        <w:r w:rsidRPr="008E696B">
          <w:rPr>
            <w:rFonts w:ascii="Times New Roman" w:eastAsia="宋体" w:hAnsi="Times New Roman" w:cs="Times New Roman" w:hint="eastAsia"/>
            <w:color w:val="000000" w:themeColor="text1"/>
            <w:sz w:val="24"/>
          </w:rPr>
          <w:t>ig.</w:t>
        </w:r>
        <w:r w:rsidRPr="008E696B">
          <w:rPr>
            <w:rFonts w:ascii="Times New Roman" w:eastAsia="宋体" w:hAnsi="Times New Roman" w:cs="Times New Roman"/>
            <w:color w:val="000000" w:themeColor="text1"/>
            <w:sz w:val="24"/>
          </w:rPr>
          <w:t xml:space="preserve"> 4 </w:t>
        </w:r>
        <w:r w:rsidRPr="008E696B">
          <w:rPr>
            <w:rFonts w:ascii="Times New Roman" w:eastAsia="宋体" w:hAnsi="Times New Roman" w:cs="Times New Roman" w:hint="eastAsia"/>
            <w:color w:val="000000" w:themeColor="text1"/>
            <w:sz w:val="24"/>
          </w:rPr>
          <w:t>振动盘</w:t>
        </w:r>
        <w:commentRangeStart w:id="71"/>
        <w:commentRangeStart w:id="72"/>
        <w:r w:rsidRPr="008E696B">
          <w:rPr>
            <w:rFonts w:ascii="Times New Roman" w:eastAsia="宋体" w:hAnsi="Times New Roman" w:cs="Times New Roman" w:hint="eastAsia"/>
            <w:color w:val="000000" w:themeColor="text1"/>
            <w:sz w:val="24"/>
          </w:rPr>
          <w:t>模块</w:t>
        </w:r>
        <w:commentRangeEnd w:id="71"/>
        <w:r>
          <w:rPr>
            <w:rStyle w:val="ae"/>
          </w:rPr>
          <w:commentReference w:id="71"/>
        </w:r>
      </w:ins>
      <w:commentRangeEnd w:id="72"/>
      <w:r w:rsidR="0093131F">
        <w:rPr>
          <w:rStyle w:val="ae"/>
        </w:rPr>
        <w:commentReference w:id="72"/>
      </w:r>
      <w:ins w:id="73" w:author="xin" w:date="2022-07-08T21:06:00Z">
        <w:r>
          <w:rPr>
            <w:rFonts w:ascii="Times New Roman" w:eastAsia="宋体" w:hAnsi="Times New Roman" w:cs="Times New Roman" w:hint="eastAsia"/>
            <w:color w:val="000000" w:themeColor="text1"/>
            <w:sz w:val="24"/>
          </w:rPr>
          <w:t>光纤位置</w:t>
        </w:r>
      </w:ins>
    </w:p>
    <w:p w14:paraId="0EAAF47F" w14:textId="77777777" w:rsidR="003D52C1" w:rsidRDefault="003D52C1" w:rsidP="00B1751F">
      <w:pPr>
        <w:pStyle w:val="a9"/>
        <w:ind w:left="420" w:firstLineChars="0" w:firstLine="0"/>
        <w:rPr>
          <w:ins w:id="74" w:author="xin" w:date="2022-07-08T21:06:00Z"/>
          <w:rFonts w:ascii="Times New Roman" w:eastAsia="宋体" w:hAnsi="Times New Roman" w:cs="Times New Roman"/>
          <w:sz w:val="24"/>
        </w:rPr>
      </w:pPr>
    </w:p>
    <w:p w14:paraId="1F97F220" w14:textId="2032F733" w:rsidR="008E696B" w:rsidRDefault="0093131F">
      <w:pPr>
        <w:pStyle w:val="a9"/>
        <w:ind w:left="420" w:firstLineChars="0" w:firstLine="0"/>
        <w:jc w:val="center"/>
        <w:rPr>
          <w:rFonts w:ascii="Times New Roman" w:eastAsia="宋体" w:hAnsi="Times New Roman" w:cs="Times New Roman"/>
          <w:sz w:val="24"/>
        </w:rPr>
        <w:pPrChange w:id="75" w:author="xin" w:date="2022-07-08T21:07:00Z">
          <w:pPr>
            <w:pStyle w:val="a9"/>
            <w:ind w:left="420" w:firstLineChars="0" w:firstLine="0"/>
          </w:pPr>
        </w:pPrChange>
      </w:pPr>
      <w:r>
        <w:rPr>
          <w:rFonts w:ascii="Times New Roman" w:eastAsia="宋体" w:hAnsi="Times New Roman" w:cs="Times New Roman"/>
          <w:noProof/>
          <w:sz w:val="24"/>
        </w:rPr>
        <w:drawing>
          <wp:inline distT="0" distB="0" distL="0" distR="0" wp14:anchorId="381B36B9" wp14:editId="51587725">
            <wp:extent cx="3125338" cy="2079312"/>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75032" cy="2112374"/>
                    </a:xfrm>
                    <a:prstGeom prst="rect">
                      <a:avLst/>
                    </a:prstGeom>
                    <a:noFill/>
                  </pic:spPr>
                </pic:pic>
              </a:graphicData>
            </a:graphic>
          </wp:inline>
        </w:drawing>
      </w:r>
    </w:p>
    <w:p w14:paraId="412EF04A" w14:textId="4E32C2E1" w:rsidR="00B1751F" w:rsidRPr="008E696B" w:rsidRDefault="008E696B" w:rsidP="008E696B">
      <w:pPr>
        <w:pStyle w:val="a9"/>
        <w:ind w:left="420" w:firstLineChars="0" w:firstLine="480"/>
        <w:jc w:val="center"/>
        <w:rPr>
          <w:rFonts w:ascii="Times New Roman" w:eastAsia="宋体" w:hAnsi="Times New Roman" w:cs="Times New Roman"/>
          <w:color w:val="000000" w:themeColor="text1"/>
          <w:sz w:val="24"/>
        </w:rPr>
      </w:pPr>
      <w:r w:rsidRPr="008E696B">
        <w:rPr>
          <w:rFonts w:ascii="Times New Roman" w:eastAsia="宋体" w:hAnsi="Times New Roman" w:cs="Times New Roman"/>
          <w:color w:val="000000" w:themeColor="text1"/>
          <w:sz w:val="24"/>
        </w:rPr>
        <w:t>F</w:t>
      </w:r>
      <w:r w:rsidRPr="008E696B">
        <w:rPr>
          <w:rFonts w:ascii="Times New Roman" w:eastAsia="宋体" w:hAnsi="Times New Roman" w:cs="Times New Roman" w:hint="eastAsia"/>
          <w:color w:val="000000" w:themeColor="text1"/>
          <w:sz w:val="24"/>
        </w:rPr>
        <w:t>ig.</w:t>
      </w:r>
      <w:r w:rsidRPr="008E696B">
        <w:rPr>
          <w:rFonts w:ascii="Times New Roman" w:eastAsia="宋体" w:hAnsi="Times New Roman" w:cs="Times New Roman"/>
          <w:color w:val="000000" w:themeColor="text1"/>
          <w:sz w:val="24"/>
        </w:rPr>
        <w:t xml:space="preserve"> 4 </w:t>
      </w:r>
      <w:del w:id="76" w:author="xin" w:date="2022-07-08T21:06:00Z">
        <w:r w:rsidRPr="008E696B" w:rsidDel="003D52C1">
          <w:rPr>
            <w:rFonts w:ascii="Times New Roman" w:eastAsia="宋体" w:hAnsi="Times New Roman" w:cs="Times New Roman" w:hint="eastAsia"/>
            <w:color w:val="000000" w:themeColor="text1"/>
            <w:sz w:val="24"/>
          </w:rPr>
          <w:delText>振动盘</w:delText>
        </w:r>
        <w:commentRangeStart w:id="77"/>
        <w:r w:rsidRPr="008E696B" w:rsidDel="003D52C1">
          <w:rPr>
            <w:rFonts w:ascii="Times New Roman" w:eastAsia="宋体" w:hAnsi="Times New Roman" w:cs="Times New Roman" w:hint="eastAsia"/>
            <w:color w:val="000000" w:themeColor="text1"/>
            <w:sz w:val="24"/>
          </w:rPr>
          <w:delText>模块</w:delText>
        </w:r>
        <w:commentRangeEnd w:id="77"/>
        <w:r w:rsidR="003D52C1" w:rsidDel="003D52C1">
          <w:rPr>
            <w:rStyle w:val="ae"/>
            <w:rFonts w:hint="eastAsia"/>
          </w:rPr>
          <w:commentReference w:id="77"/>
        </w:r>
      </w:del>
      <w:ins w:id="78" w:author="xin" w:date="2022-07-08T21:06:00Z">
        <w:r w:rsidR="003D52C1">
          <w:rPr>
            <w:rFonts w:ascii="Times New Roman" w:eastAsia="宋体" w:hAnsi="Times New Roman" w:cs="Times New Roman" w:hint="eastAsia"/>
            <w:color w:val="000000" w:themeColor="text1"/>
            <w:sz w:val="24"/>
          </w:rPr>
          <w:t>气孔位置</w:t>
        </w:r>
      </w:ins>
    </w:p>
    <w:p w14:paraId="40C50E4A" w14:textId="6EEF15ED" w:rsidR="00B1751F" w:rsidRPr="000A5B57" w:rsidRDefault="00B1751F" w:rsidP="00B1751F">
      <w:pPr>
        <w:pStyle w:val="a9"/>
        <w:ind w:left="420" w:firstLineChars="0" w:firstLine="480"/>
        <w:rPr>
          <w:rFonts w:ascii="Times New Roman" w:eastAsia="宋体" w:hAnsi="Times New Roman" w:cs="Times New Roman"/>
          <w:color w:val="FF0000"/>
          <w:sz w:val="24"/>
        </w:rPr>
      </w:pPr>
    </w:p>
    <w:p w14:paraId="01EBBE84" w14:textId="4BF86F98" w:rsidR="008E696B" w:rsidRDefault="00B1751F" w:rsidP="00B1751F">
      <w:pP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sz w:val="24"/>
        </w:rPr>
        <w:t xml:space="preserve">  2.2.2</w:t>
      </w:r>
      <w:r>
        <w:rPr>
          <w:rFonts w:ascii="Times New Roman" w:eastAsia="宋体" w:hAnsi="Times New Roman" w:cs="Times New Roman" w:hint="eastAsia"/>
          <w:sz w:val="24"/>
        </w:rPr>
        <w:t>单片机模块：</w:t>
      </w:r>
    </w:p>
    <w:p w14:paraId="2CFDBC71" w14:textId="7B996FBB" w:rsidR="00595151" w:rsidRDefault="00B1751F" w:rsidP="00595151">
      <w:pPr>
        <w:ind w:leftChars="199" w:left="418" w:firstLineChars="175" w:firstLine="420"/>
        <w:rPr>
          <w:rFonts w:ascii="Times New Roman" w:eastAsia="宋体" w:hAnsi="Times New Roman" w:cs="Times New Roman"/>
          <w:sz w:val="24"/>
        </w:rPr>
      </w:pPr>
      <w:r>
        <w:rPr>
          <w:rFonts w:ascii="Times New Roman" w:eastAsia="宋体" w:hAnsi="Times New Roman" w:cs="Times New Roman" w:hint="eastAsia"/>
          <w:sz w:val="24"/>
        </w:rPr>
        <w:lastRenderedPageBreak/>
        <w:t>单片机主要包括</w:t>
      </w:r>
      <w:r>
        <w:rPr>
          <w:rFonts w:ascii="Times New Roman" w:eastAsia="宋体" w:hAnsi="Times New Roman" w:cs="Times New Roman" w:hint="eastAsia"/>
          <w:sz w:val="24"/>
        </w:rPr>
        <w:t>5</w:t>
      </w:r>
      <w:r>
        <w:rPr>
          <w:rFonts w:ascii="Times New Roman" w:eastAsia="宋体" w:hAnsi="Times New Roman" w:cs="Times New Roman" w:hint="eastAsia"/>
          <w:sz w:val="24"/>
        </w:rPr>
        <w:t>个</w:t>
      </w:r>
      <w:r w:rsidR="008E696B">
        <w:rPr>
          <w:rFonts w:ascii="Times New Roman" w:eastAsia="宋体" w:hAnsi="Times New Roman" w:cs="Times New Roman" w:hint="eastAsia"/>
          <w:sz w:val="24"/>
        </w:rPr>
        <w:t>功能</w:t>
      </w:r>
      <w:r>
        <w:rPr>
          <w:rFonts w:ascii="Times New Roman" w:eastAsia="宋体" w:hAnsi="Times New Roman" w:cs="Times New Roman" w:hint="eastAsia"/>
          <w:sz w:val="24"/>
        </w:rPr>
        <w:t>模块，分别是</w:t>
      </w:r>
      <w:r w:rsidR="00595151">
        <w:rPr>
          <w:rFonts w:ascii="Times New Roman" w:eastAsia="宋体" w:hAnsi="Times New Roman" w:cs="Times New Roman" w:hint="eastAsia"/>
          <w:sz w:val="24"/>
        </w:rPr>
        <w:t>图形化操作界面、</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信号的采集、</w:t>
      </w:r>
      <w:r w:rsidR="00CE134F">
        <w:rPr>
          <w:rFonts w:ascii="Times New Roman" w:eastAsia="宋体" w:hAnsi="Times New Roman" w:cs="Times New Roman" w:hint="eastAsia"/>
          <w:sz w:val="24"/>
        </w:rPr>
        <w:t>数据预处理</w:t>
      </w:r>
      <w:r>
        <w:rPr>
          <w:rFonts w:ascii="Times New Roman" w:eastAsia="宋体" w:hAnsi="Times New Roman" w:cs="Times New Roman" w:hint="eastAsia"/>
          <w:sz w:val="24"/>
        </w:rPr>
        <w:t>、数据模板</w:t>
      </w:r>
      <w:r w:rsidR="008E696B">
        <w:rPr>
          <w:rFonts w:ascii="Times New Roman" w:eastAsia="宋体" w:hAnsi="Times New Roman" w:cs="Times New Roman" w:hint="eastAsia"/>
          <w:sz w:val="24"/>
        </w:rPr>
        <w:t>训练</w:t>
      </w:r>
      <w:r>
        <w:rPr>
          <w:rFonts w:ascii="Times New Roman" w:eastAsia="宋体" w:hAnsi="Times New Roman" w:cs="Times New Roman" w:hint="eastAsia"/>
          <w:sz w:val="24"/>
        </w:rPr>
        <w:t>、</w:t>
      </w:r>
      <w:r w:rsidR="008E696B">
        <w:rPr>
          <w:rFonts w:ascii="Times New Roman" w:eastAsia="宋体" w:hAnsi="Times New Roman" w:cs="Times New Roman" w:hint="eastAsia"/>
          <w:sz w:val="24"/>
        </w:rPr>
        <w:t>D</w:t>
      </w:r>
      <w:r w:rsidR="008E696B">
        <w:rPr>
          <w:rFonts w:ascii="Times New Roman" w:eastAsia="宋体" w:hAnsi="Times New Roman" w:cs="Times New Roman"/>
          <w:sz w:val="24"/>
        </w:rPr>
        <w:t>TW</w:t>
      </w:r>
      <w:r w:rsidR="008E696B">
        <w:rPr>
          <w:rFonts w:ascii="Times New Roman" w:eastAsia="宋体" w:hAnsi="Times New Roman" w:cs="Times New Roman" w:hint="eastAsia"/>
          <w:sz w:val="24"/>
        </w:rPr>
        <w:t>匹配</w:t>
      </w:r>
      <w:r>
        <w:rPr>
          <w:rFonts w:ascii="Times New Roman" w:eastAsia="宋体" w:hAnsi="Times New Roman" w:cs="Times New Roman" w:hint="eastAsia"/>
          <w:sz w:val="24"/>
        </w:rPr>
        <w:t>。</w:t>
      </w:r>
    </w:p>
    <w:p w14:paraId="48605A7C" w14:textId="77777777" w:rsidR="00595151" w:rsidRPr="00595151" w:rsidRDefault="00595151" w:rsidP="00595151">
      <w:pPr>
        <w:ind w:leftChars="199" w:left="418" w:firstLineChars="175" w:firstLine="420"/>
        <w:rPr>
          <w:rFonts w:ascii="Times New Roman" w:eastAsia="宋体" w:hAnsi="Times New Roman" w:cs="Times New Roman"/>
          <w:sz w:val="24"/>
        </w:rPr>
      </w:pPr>
    </w:p>
    <w:p w14:paraId="14BD5556" w14:textId="57D497F7" w:rsidR="00B1751F" w:rsidRDefault="00595151" w:rsidP="00B1751F">
      <w:pPr>
        <w:pStyle w:val="a9"/>
        <w:numPr>
          <w:ilvl w:val="0"/>
          <w:numId w:val="2"/>
        </w:numPr>
        <w:ind w:firstLineChars="0"/>
        <w:rPr>
          <w:rFonts w:ascii="Times New Roman" w:eastAsia="宋体" w:hAnsi="Times New Roman" w:cs="Times New Roman"/>
          <w:sz w:val="24"/>
        </w:rPr>
      </w:pPr>
      <w:r>
        <w:rPr>
          <w:rFonts w:ascii="Times New Roman" w:eastAsia="宋体" w:hAnsi="Times New Roman" w:cs="Times New Roman" w:hint="eastAsia"/>
          <w:sz w:val="24"/>
        </w:rPr>
        <w:t>图形化操作界面</w:t>
      </w:r>
    </w:p>
    <w:p w14:paraId="11D6BB0C" w14:textId="524AA19A" w:rsidR="00595151" w:rsidRDefault="00595151" w:rsidP="00595151">
      <w:pPr>
        <w:pStyle w:val="a9"/>
        <w:ind w:left="1080" w:firstLine="480"/>
        <w:rPr>
          <w:rFonts w:ascii="Times New Roman" w:eastAsia="宋体" w:hAnsi="Times New Roman" w:cs="Times New Roman"/>
          <w:sz w:val="24"/>
        </w:rPr>
      </w:pPr>
      <w:r>
        <w:rPr>
          <w:rFonts w:ascii="Times New Roman" w:eastAsia="宋体" w:hAnsi="Times New Roman" w:cs="Times New Roman" w:hint="eastAsia"/>
          <w:sz w:val="24"/>
        </w:rPr>
        <w:t>该系统含有较多功能，</w:t>
      </w:r>
      <w:proofErr w:type="gramStart"/>
      <w:r>
        <w:rPr>
          <w:rFonts w:ascii="Times New Roman" w:eastAsia="宋体" w:hAnsi="Times New Roman" w:cs="Times New Roman" w:hint="eastAsia"/>
          <w:sz w:val="24"/>
        </w:rPr>
        <w:t>如修改</w:t>
      </w:r>
      <w:proofErr w:type="gramEnd"/>
      <w:r>
        <w:rPr>
          <w:rFonts w:ascii="Times New Roman" w:eastAsia="宋体" w:hAnsi="Times New Roman" w:cs="Times New Roman" w:hint="eastAsia"/>
          <w:sz w:val="24"/>
        </w:rPr>
        <w:t>参数、训练模板、清除模板、选择需要保留的样本类型</w:t>
      </w:r>
      <w:r w:rsidR="003B747E">
        <w:rPr>
          <w:rFonts w:ascii="Times New Roman" w:eastAsia="宋体" w:hAnsi="Times New Roman" w:cs="Times New Roman" w:hint="eastAsia"/>
          <w:sz w:val="24"/>
        </w:rPr>
        <w:t>、运行</w:t>
      </w:r>
      <w:r w:rsidR="003B747E">
        <w:rPr>
          <w:rFonts w:ascii="Times New Roman" w:eastAsia="宋体" w:hAnsi="Times New Roman" w:cs="Times New Roman" w:hint="eastAsia"/>
          <w:sz w:val="24"/>
        </w:rPr>
        <w:t>D</w:t>
      </w:r>
      <w:r w:rsidR="003B747E">
        <w:rPr>
          <w:rFonts w:ascii="Times New Roman" w:eastAsia="宋体" w:hAnsi="Times New Roman" w:cs="Times New Roman"/>
          <w:sz w:val="24"/>
        </w:rPr>
        <w:t>TW</w:t>
      </w:r>
      <w:r w:rsidR="003B747E">
        <w:rPr>
          <w:rFonts w:ascii="Times New Roman" w:eastAsia="宋体" w:hAnsi="Times New Roman" w:cs="Times New Roman" w:hint="eastAsia"/>
          <w:sz w:val="24"/>
        </w:rPr>
        <w:t>匹配程序</w:t>
      </w:r>
      <w:r>
        <w:rPr>
          <w:rFonts w:ascii="Times New Roman" w:eastAsia="宋体" w:hAnsi="Times New Roman" w:cs="Times New Roman" w:hint="eastAsia"/>
          <w:sz w:val="24"/>
        </w:rPr>
        <w:t>等，因此考虑到操作便利性，开发了在</w:t>
      </w:r>
      <w:r>
        <w:rPr>
          <w:rFonts w:ascii="Times New Roman" w:eastAsia="宋体" w:hAnsi="Times New Roman" w:cs="Times New Roman" w:hint="eastAsia"/>
          <w:sz w:val="24"/>
        </w:rPr>
        <w:t>L</w:t>
      </w:r>
      <w:r>
        <w:rPr>
          <w:rFonts w:ascii="Times New Roman" w:eastAsia="宋体" w:hAnsi="Times New Roman" w:cs="Times New Roman"/>
          <w:sz w:val="24"/>
        </w:rPr>
        <w:t>CD</w:t>
      </w:r>
      <w:r>
        <w:rPr>
          <w:rFonts w:ascii="Times New Roman" w:eastAsia="宋体" w:hAnsi="Times New Roman" w:cs="Times New Roman" w:hint="eastAsia"/>
          <w:sz w:val="24"/>
        </w:rPr>
        <w:t>屏幕上显示的操作界面</w:t>
      </w:r>
      <w:r w:rsidR="003B747E">
        <w:rPr>
          <w:rFonts w:ascii="Times New Roman" w:eastAsia="宋体" w:hAnsi="Times New Roman" w:cs="Times New Roman" w:hint="eastAsia"/>
          <w:sz w:val="24"/>
        </w:rPr>
        <w:t>，如图</w:t>
      </w:r>
      <w:r w:rsidR="003B747E">
        <w:rPr>
          <w:rFonts w:ascii="Times New Roman" w:eastAsia="宋体" w:hAnsi="Times New Roman" w:cs="Times New Roman" w:hint="eastAsia"/>
          <w:sz w:val="24"/>
        </w:rPr>
        <w:t>F</w:t>
      </w:r>
      <w:r w:rsidR="003B747E">
        <w:rPr>
          <w:rFonts w:ascii="Times New Roman" w:eastAsia="宋体" w:hAnsi="Times New Roman" w:cs="Times New Roman"/>
          <w:sz w:val="24"/>
        </w:rPr>
        <w:t>ig. 5</w:t>
      </w:r>
      <w:r w:rsidR="003B747E">
        <w:rPr>
          <w:rFonts w:ascii="Times New Roman" w:eastAsia="宋体" w:hAnsi="Times New Roman" w:cs="Times New Roman" w:hint="eastAsia"/>
          <w:sz w:val="24"/>
        </w:rPr>
        <w:t>所示。</w:t>
      </w:r>
      <w:r>
        <w:rPr>
          <w:rFonts w:ascii="Times New Roman" w:eastAsia="宋体" w:hAnsi="Times New Roman" w:cs="Times New Roman" w:hint="eastAsia"/>
          <w:sz w:val="24"/>
        </w:rPr>
        <w:t>通过外部按键来选择、确认想要进行的操作。</w:t>
      </w:r>
    </w:p>
    <w:p w14:paraId="19D03D69" w14:textId="29097227" w:rsidR="00595151" w:rsidRDefault="00595151" w:rsidP="00595151">
      <w:pPr>
        <w:pStyle w:val="a9"/>
        <w:ind w:left="1080" w:firstLineChars="0" w:firstLine="0"/>
        <w:rPr>
          <w:rFonts w:ascii="Times New Roman" w:eastAsia="宋体" w:hAnsi="Times New Roman" w:cs="Times New Roman"/>
          <w:sz w:val="24"/>
        </w:rPr>
      </w:pPr>
    </w:p>
    <w:p w14:paraId="6A6D078D" w14:textId="28468C07" w:rsidR="00595151" w:rsidRDefault="00595151" w:rsidP="003B747E">
      <w:pPr>
        <w:pStyle w:val="a9"/>
        <w:ind w:left="1080" w:firstLineChars="0" w:firstLine="0"/>
        <w:jc w:val="center"/>
        <w:rPr>
          <w:rFonts w:ascii="Times New Roman" w:eastAsia="宋体" w:hAnsi="Times New Roman" w:cs="Times New Roman"/>
          <w:sz w:val="24"/>
        </w:rPr>
      </w:pPr>
      <w:r>
        <w:rPr>
          <w:noProof/>
        </w:rPr>
        <w:drawing>
          <wp:inline distT="0" distB="0" distL="0" distR="0" wp14:anchorId="3576ABC1" wp14:editId="2B840CC8">
            <wp:extent cx="4572000" cy="3440834"/>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2371" cy="3456165"/>
                    </a:xfrm>
                    <a:prstGeom prst="rect">
                      <a:avLst/>
                    </a:prstGeom>
                  </pic:spPr>
                </pic:pic>
              </a:graphicData>
            </a:graphic>
          </wp:inline>
        </w:drawing>
      </w:r>
    </w:p>
    <w:p w14:paraId="1B257A47" w14:textId="0357588B" w:rsidR="00595151" w:rsidRPr="003B747E" w:rsidRDefault="003B747E" w:rsidP="003B747E">
      <w:pPr>
        <w:pStyle w:val="a9"/>
        <w:ind w:left="1140" w:firstLineChars="0" w:firstLine="0"/>
        <w:jc w:val="center"/>
        <w:rPr>
          <w:rFonts w:ascii="Times New Roman" w:eastAsia="宋体" w:hAnsi="Times New Roman" w:cs="Times New Roman"/>
          <w:color w:val="000000" w:themeColor="text1"/>
          <w:sz w:val="24"/>
        </w:rPr>
      </w:pPr>
      <w:r w:rsidRPr="00CE134F">
        <w:rPr>
          <w:rFonts w:ascii="Times New Roman" w:eastAsia="宋体" w:hAnsi="Times New Roman" w:cs="Times New Roman" w:hint="eastAsia"/>
          <w:color w:val="000000" w:themeColor="text1"/>
          <w:sz w:val="24"/>
        </w:rPr>
        <w:t>Fig</w:t>
      </w:r>
      <w:r w:rsidRPr="00CE134F">
        <w:rPr>
          <w:rFonts w:ascii="Times New Roman" w:eastAsia="宋体" w:hAnsi="Times New Roman" w:cs="Times New Roman"/>
          <w:color w:val="000000" w:themeColor="text1"/>
          <w:sz w:val="24"/>
        </w:rPr>
        <w:t xml:space="preserve">. </w:t>
      </w:r>
      <w:r>
        <w:rPr>
          <w:rFonts w:ascii="Times New Roman" w:eastAsia="宋体" w:hAnsi="Times New Roman" w:cs="Times New Roman" w:hint="eastAsia"/>
          <w:color w:val="000000" w:themeColor="text1"/>
          <w:sz w:val="24"/>
        </w:rPr>
        <w:t>5</w:t>
      </w:r>
      <w:r w:rsidRPr="00CE134F">
        <w:rPr>
          <w:rFonts w:ascii="Times New Roman" w:eastAsia="宋体" w:hAnsi="Times New Roman" w:cs="Times New Roman"/>
          <w:color w:val="000000" w:themeColor="text1"/>
          <w:sz w:val="24"/>
        </w:rPr>
        <w:t xml:space="preserve"> </w:t>
      </w:r>
      <w:r>
        <w:rPr>
          <w:rFonts w:ascii="Times New Roman" w:eastAsia="宋体" w:hAnsi="Times New Roman" w:cs="Times New Roman" w:hint="eastAsia"/>
          <w:color w:val="000000" w:themeColor="text1"/>
          <w:sz w:val="24"/>
        </w:rPr>
        <w:t>图形界面</w:t>
      </w:r>
      <w:r>
        <w:rPr>
          <w:rFonts w:ascii="Times New Roman" w:eastAsia="宋体" w:hAnsi="Times New Roman" w:cs="Times New Roman" w:hint="eastAsia"/>
          <w:color w:val="000000" w:themeColor="text1"/>
          <w:sz w:val="24"/>
        </w:rPr>
        <w:t xml:space="preserve"> </w:t>
      </w:r>
      <w:r>
        <w:rPr>
          <w:rFonts w:ascii="Times New Roman" w:eastAsia="宋体" w:hAnsi="Times New Roman" w:cs="Times New Roman"/>
          <w:color w:val="000000" w:themeColor="text1"/>
          <w:sz w:val="24"/>
        </w:rPr>
        <w:t xml:space="preserve">a) </w:t>
      </w:r>
      <w:r>
        <w:rPr>
          <w:rFonts w:ascii="Times New Roman" w:eastAsia="宋体" w:hAnsi="Times New Roman" w:cs="Times New Roman" w:hint="eastAsia"/>
          <w:color w:val="000000" w:themeColor="text1"/>
          <w:sz w:val="24"/>
        </w:rPr>
        <w:t>初始上电时菜单</w:t>
      </w:r>
      <w:r>
        <w:rPr>
          <w:rFonts w:ascii="Times New Roman" w:eastAsia="宋体" w:hAnsi="Times New Roman" w:cs="Times New Roman"/>
          <w:color w:val="000000" w:themeColor="text1"/>
          <w:sz w:val="24"/>
        </w:rPr>
        <w:t xml:space="preserve">; b) </w:t>
      </w:r>
      <w:r>
        <w:rPr>
          <w:rFonts w:ascii="Times New Roman" w:eastAsia="宋体" w:hAnsi="Times New Roman" w:cs="Times New Roman" w:hint="eastAsia"/>
          <w:color w:val="000000" w:themeColor="text1"/>
          <w:sz w:val="24"/>
        </w:rPr>
        <w:t>主菜单页面</w:t>
      </w:r>
      <w:r>
        <w:rPr>
          <w:rFonts w:ascii="Times New Roman" w:eastAsia="宋体" w:hAnsi="Times New Roman" w:cs="Times New Roman" w:hint="eastAsia"/>
          <w:color w:val="000000" w:themeColor="text1"/>
          <w:sz w:val="24"/>
        </w:rPr>
        <w:t>;</w:t>
      </w:r>
      <w:r>
        <w:rPr>
          <w:rFonts w:ascii="Times New Roman" w:eastAsia="宋体" w:hAnsi="Times New Roman" w:cs="Times New Roman"/>
          <w:color w:val="000000" w:themeColor="text1"/>
          <w:sz w:val="24"/>
        </w:rPr>
        <w:t xml:space="preserve"> c) </w:t>
      </w:r>
      <w:r>
        <w:rPr>
          <w:rFonts w:ascii="Times New Roman" w:eastAsia="宋体" w:hAnsi="Times New Roman" w:cs="Times New Roman" w:hint="eastAsia"/>
          <w:color w:val="000000" w:themeColor="text1"/>
          <w:sz w:val="24"/>
        </w:rPr>
        <w:t>训练模板页面</w:t>
      </w:r>
    </w:p>
    <w:p w14:paraId="3305ABB8" w14:textId="77777777" w:rsidR="00595151" w:rsidRDefault="00595151" w:rsidP="00595151">
      <w:pPr>
        <w:pStyle w:val="a9"/>
        <w:ind w:left="1080" w:firstLineChars="0" w:firstLine="0"/>
        <w:rPr>
          <w:rFonts w:ascii="Times New Roman" w:eastAsia="宋体" w:hAnsi="Times New Roman" w:cs="Times New Roman"/>
          <w:sz w:val="24"/>
        </w:rPr>
      </w:pPr>
    </w:p>
    <w:p w14:paraId="782E0C9C" w14:textId="2464C882" w:rsidR="00595151" w:rsidRPr="00595151" w:rsidRDefault="00595151" w:rsidP="00595151">
      <w:pPr>
        <w:pStyle w:val="a9"/>
        <w:numPr>
          <w:ilvl w:val="0"/>
          <w:numId w:val="2"/>
        </w:numPr>
        <w:ind w:firstLineChars="0"/>
        <w:rPr>
          <w:rFonts w:ascii="Times New Roman" w:eastAsia="宋体" w:hAnsi="Times New Roman" w:cs="Times New Roman"/>
          <w:sz w:val="24"/>
        </w:rPr>
      </w:pPr>
      <w:r w:rsidRPr="005A4ED9">
        <w:rPr>
          <w:rFonts w:ascii="Times New Roman" w:eastAsia="宋体" w:hAnsi="Times New Roman" w:cs="Times New Roman" w:hint="eastAsia"/>
          <w:sz w:val="24"/>
        </w:rPr>
        <w:t>A</w:t>
      </w:r>
      <w:r w:rsidRPr="005A4ED9">
        <w:rPr>
          <w:rFonts w:ascii="Times New Roman" w:eastAsia="宋体" w:hAnsi="Times New Roman" w:cs="Times New Roman"/>
          <w:sz w:val="24"/>
        </w:rPr>
        <w:t>DC</w:t>
      </w:r>
      <w:r w:rsidRPr="005A4ED9">
        <w:rPr>
          <w:rFonts w:ascii="Times New Roman" w:eastAsia="宋体" w:hAnsi="Times New Roman" w:cs="Times New Roman" w:hint="eastAsia"/>
          <w:sz w:val="24"/>
        </w:rPr>
        <w:t>信号采集</w:t>
      </w:r>
    </w:p>
    <w:p w14:paraId="3E7F7FF6" w14:textId="34FD9F53" w:rsidR="00B1751F" w:rsidRDefault="00B1751F" w:rsidP="00595151">
      <w:pPr>
        <w:ind w:left="1080" w:firstLineChars="200" w:firstLine="480"/>
        <w:rPr>
          <w:rFonts w:ascii="Times New Roman" w:eastAsia="宋体" w:hAnsi="Times New Roman" w:cs="Times New Roman"/>
          <w:sz w:val="24"/>
        </w:rPr>
      </w:pPr>
      <w:r>
        <w:rPr>
          <w:rFonts w:ascii="Times New Roman" w:eastAsia="宋体" w:hAnsi="Times New Roman" w:cs="Times New Roman" w:hint="eastAsia"/>
          <w:sz w:val="24"/>
        </w:rPr>
        <w:t>单片机发出</w:t>
      </w:r>
      <w:r>
        <w:rPr>
          <w:rFonts w:ascii="Times New Roman" w:eastAsia="宋体" w:hAnsi="Times New Roman" w:cs="Times New Roman"/>
          <w:sz w:val="24"/>
        </w:rPr>
        <w:t>2KH</w:t>
      </w:r>
      <w:r>
        <w:rPr>
          <w:rFonts w:ascii="Times New Roman" w:eastAsia="宋体" w:hAnsi="Times New Roman" w:cs="Times New Roman" w:hint="eastAsia"/>
          <w:sz w:val="24"/>
        </w:rPr>
        <w:t>z</w:t>
      </w:r>
      <w:r>
        <w:rPr>
          <w:rFonts w:ascii="Times New Roman" w:eastAsia="宋体" w:hAnsi="Times New Roman" w:cs="Times New Roman" w:hint="eastAsia"/>
          <w:sz w:val="24"/>
        </w:rPr>
        <w:t>的方波控制信号通过自己设计的控制电路，实现对光纤传感器亮暗的控制，然后将放大后的光纤传感器信号通过</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采集。</w:t>
      </w:r>
      <w:r w:rsidR="004C4938">
        <w:rPr>
          <w:rFonts w:ascii="Times New Roman" w:eastAsia="宋体" w:hAnsi="Times New Roman" w:cs="Times New Roman" w:hint="eastAsia"/>
          <w:sz w:val="24"/>
        </w:rPr>
        <w:t>由于单片机在实时</w:t>
      </w:r>
      <w:r w:rsidR="004C4938">
        <w:rPr>
          <w:rFonts w:ascii="Times New Roman" w:eastAsia="宋体" w:hAnsi="Times New Roman" w:cs="Times New Roman" w:hint="eastAsia"/>
          <w:sz w:val="24"/>
        </w:rPr>
        <w:t>D</w:t>
      </w:r>
      <w:r w:rsidR="004C4938">
        <w:rPr>
          <w:rFonts w:ascii="Times New Roman" w:eastAsia="宋体" w:hAnsi="Times New Roman" w:cs="Times New Roman"/>
          <w:sz w:val="24"/>
        </w:rPr>
        <w:t>TW</w:t>
      </w:r>
      <w:r w:rsidR="004C4938">
        <w:rPr>
          <w:rFonts w:ascii="Times New Roman" w:eastAsia="宋体" w:hAnsi="Times New Roman" w:cs="Times New Roman" w:hint="eastAsia"/>
          <w:sz w:val="24"/>
        </w:rPr>
        <w:t>匹配时需要做大量的计算任务，因此我们借助</w:t>
      </w:r>
      <w:r w:rsidR="004C4938">
        <w:rPr>
          <w:rFonts w:ascii="Times New Roman" w:eastAsia="宋体" w:hAnsi="Times New Roman" w:cs="Times New Roman" w:hint="eastAsia"/>
          <w:sz w:val="24"/>
        </w:rPr>
        <w:t>D</w:t>
      </w:r>
      <w:r w:rsidR="004C4938">
        <w:rPr>
          <w:rFonts w:ascii="Times New Roman" w:eastAsia="宋体" w:hAnsi="Times New Roman" w:cs="Times New Roman"/>
          <w:sz w:val="24"/>
        </w:rPr>
        <w:t>MA</w:t>
      </w:r>
      <w:r w:rsidR="004C4938">
        <w:rPr>
          <w:rFonts w:ascii="Times New Roman" w:eastAsia="宋体" w:hAnsi="Times New Roman" w:cs="Times New Roman" w:hint="eastAsia"/>
          <w:sz w:val="24"/>
        </w:rPr>
        <w:t>通道，将</w:t>
      </w:r>
      <w:r w:rsidR="004C4938">
        <w:rPr>
          <w:rFonts w:ascii="Times New Roman" w:eastAsia="宋体" w:hAnsi="Times New Roman" w:cs="Times New Roman" w:hint="eastAsia"/>
          <w:sz w:val="24"/>
        </w:rPr>
        <w:t>A</w:t>
      </w:r>
      <w:r w:rsidR="004C4938">
        <w:rPr>
          <w:rFonts w:ascii="Times New Roman" w:eastAsia="宋体" w:hAnsi="Times New Roman" w:cs="Times New Roman"/>
          <w:sz w:val="24"/>
        </w:rPr>
        <w:t>DC</w:t>
      </w:r>
      <w:r w:rsidR="004C4938">
        <w:rPr>
          <w:rFonts w:ascii="Times New Roman" w:eastAsia="宋体" w:hAnsi="Times New Roman" w:cs="Times New Roman" w:hint="eastAsia"/>
          <w:sz w:val="24"/>
        </w:rPr>
        <w:t>转化后的数据通过硬件写入指定个数到指定的地址里，结束后再通过</w:t>
      </w:r>
      <w:r w:rsidR="004C4938">
        <w:rPr>
          <w:rFonts w:ascii="Times New Roman" w:eastAsia="宋体" w:hAnsi="Times New Roman" w:cs="Times New Roman" w:hint="eastAsia"/>
          <w:sz w:val="24"/>
        </w:rPr>
        <w:t>D</w:t>
      </w:r>
      <w:r w:rsidR="004C4938">
        <w:rPr>
          <w:rFonts w:ascii="Times New Roman" w:eastAsia="宋体" w:hAnsi="Times New Roman" w:cs="Times New Roman"/>
          <w:sz w:val="24"/>
        </w:rPr>
        <w:t>MA</w:t>
      </w:r>
      <w:r w:rsidR="004C4938">
        <w:rPr>
          <w:rFonts w:ascii="Times New Roman" w:eastAsia="宋体" w:hAnsi="Times New Roman" w:cs="Times New Roman" w:hint="eastAsia"/>
          <w:sz w:val="24"/>
        </w:rPr>
        <w:t>中断函数来进行后续的数据预处理。</w:t>
      </w:r>
    </w:p>
    <w:p w14:paraId="00D60F3E" w14:textId="3A3D9C79" w:rsidR="000A0BAA" w:rsidRDefault="00473E91" w:rsidP="00595151">
      <w:pPr>
        <w:ind w:left="1080" w:firstLineChars="200" w:firstLine="480"/>
        <w:rPr>
          <w:rFonts w:ascii="Times New Roman" w:eastAsia="宋体" w:hAnsi="Times New Roman" w:cs="Times New Roman"/>
          <w:sz w:val="24"/>
        </w:rPr>
      </w:pPr>
      <w:r>
        <w:rPr>
          <w:rFonts w:ascii="Times New Roman" w:eastAsia="宋体" w:hAnsi="Times New Roman" w:cs="Times New Roman" w:hint="eastAsia"/>
          <w:sz w:val="24"/>
        </w:rPr>
        <w:t>设计的电路板实现光纤传感器的信号处理，将物料的</w:t>
      </w:r>
      <w:proofErr w:type="gramStart"/>
      <w:r>
        <w:rPr>
          <w:rFonts w:ascii="Times New Roman" w:eastAsia="宋体" w:hAnsi="Times New Roman" w:cs="Times New Roman" w:hint="eastAsia"/>
          <w:sz w:val="24"/>
        </w:rPr>
        <w:t>光信息</w:t>
      </w:r>
      <w:proofErr w:type="gramEnd"/>
      <w:r>
        <w:rPr>
          <w:rFonts w:ascii="Times New Roman" w:eastAsia="宋体" w:hAnsi="Times New Roman" w:cs="Times New Roman" w:hint="eastAsia"/>
          <w:sz w:val="24"/>
        </w:rPr>
        <w:t>转化为电信号，经过</w:t>
      </w:r>
      <w:r>
        <w:rPr>
          <w:rFonts w:ascii="Times New Roman" w:eastAsia="宋体" w:hAnsi="Times New Roman" w:cs="Times New Roman" w:hint="eastAsia"/>
          <w:sz w:val="24"/>
        </w:rPr>
        <w:t>L</w:t>
      </w:r>
      <w:r>
        <w:rPr>
          <w:rFonts w:ascii="Times New Roman" w:eastAsia="宋体" w:hAnsi="Times New Roman" w:cs="Times New Roman"/>
          <w:sz w:val="24"/>
        </w:rPr>
        <w:t>M358</w:t>
      </w:r>
      <w:r>
        <w:rPr>
          <w:rFonts w:ascii="Times New Roman" w:eastAsia="宋体" w:hAnsi="Times New Roman" w:cs="Times New Roman" w:hint="eastAsia"/>
          <w:sz w:val="24"/>
        </w:rPr>
        <w:t>的放大电路，将电信号放大输出到单片机中。</w:t>
      </w:r>
      <w:r w:rsidRPr="00473E91">
        <w:rPr>
          <w:rFonts w:ascii="Times New Roman" w:eastAsia="宋体" w:hAnsi="Times New Roman" w:cs="Times New Roman"/>
          <w:sz w:val="24"/>
        </w:rPr>
        <w:t>2</w:t>
      </w:r>
      <w:r w:rsidRPr="00473E91">
        <w:rPr>
          <w:rFonts w:ascii="Times New Roman" w:eastAsia="宋体" w:hAnsi="Times New Roman" w:cs="Times New Roman"/>
          <w:sz w:val="24"/>
        </w:rPr>
        <w:t>脚电压与</w:t>
      </w:r>
      <w:r w:rsidRPr="00473E91">
        <w:rPr>
          <w:rFonts w:ascii="Times New Roman" w:eastAsia="宋体" w:hAnsi="Times New Roman" w:cs="Times New Roman"/>
          <w:sz w:val="24"/>
        </w:rPr>
        <w:t>3</w:t>
      </w:r>
      <w:r w:rsidRPr="00473E91">
        <w:rPr>
          <w:rFonts w:ascii="Times New Roman" w:eastAsia="宋体" w:hAnsi="Times New Roman" w:cs="Times New Roman"/>
          <w:sz w:val="24"/>
        </w:rPr>
        <w:t>脚电压比较，</w:t>
      </w:r>
      <w:r w:rsidRPr="00473E91">
        <w:rPr>
          <w:rFonts w:ascii="Times New Roman" w:eastAsia="宋体" w:hAnsi="Times New Roman" w:cs="Times New Roman"/>
          <w:sz w:val="24"/>
        </w:rPr>
        <w:t>6</w:t>
      </w:r>
      <w:r w:rsidRPr="00473E91">
        <w:rPr>
          <w:rFonts w:ascii="Times New Roman" w:eastAsia="宋体" w:hAnsi="Times New Roman" w:cs="Times New Roman"/>
          <w:sz w:val="24"/>
        </w:rPr>
        <w:t>脚电压与</w:t>
      </w:r>
      <w:r w:rsidRPr="00473E91">
        <w:rPr>
          <w:rFonts w:ascii="Times New Roman" w:eastAsia="宋体" w:hAnsi="Times New Roman" w:cs="Times New Roman"/>
          <w:sz w:val="24"/>
        </w:rPr>
        <w:t>5</w:t>
      </w:r>
      <w:r w:rsidRPr="00473E91">
        <w:rPr>
          <w:rFonts w:ascii="Times New Roman" w:eastAsia="宋体" w:hAnsi="Times New Roman" w:cs="Times New Roman"/>
          <w:sz w:val="24"/>
        </w:rPr>
        <w:t>脚电压比较，分别对应两个独立的输出：</w:t>
      </w:r>
      <w:r w:rsidRPr="00473E91">
        <w:rPr>
          <w:rFonts w:ascii="Times New Roman" w:eastAsia="宋体" w:hAnsi="Times New Roman" w:cs="Times New Roman"/>
          <w:sz w:val="24"/>
        </w:rPr>
        <w:t>1OUT</w:t>
      </w:r>
      <w:r w:rsidRPr="00473E91">
        <w:rPr>
          <w:rFonts w:ascii="Times New Roman" w:eastAsia="宋体" w:hAnsi="Times New Roman" w:cs="Times New Roman"/>
          <w:sz w:val="24"/>
        </w:rPr>
        <w:t>与</w:t>
      </w:r>
      <w:r w:rsidRPr="00473E91">
        <w:rPr>
          <w:rFonts w:ascii="Times New Roman" w:eastAsia="宋体" w:hAnsi="Times New Roman" w:cs="Times New Roman"/>
          <w:sz w:val="24"/>
        </w:rPr>
        <w:t>2OUT</w:t>
      </w:r>
      <w:r w:rsidRPr="00473E91">
        <w:rPr>
          <w:rFonts w:ascii="Times New Roman" w:eastAsia="宋体" w:hAnsi="Times New Roman" w:cs="Times New Roman"/>
          <w:sz w:val="24"/>
        </w:rPr>
        <w:t>当</w:t>
      </w:r>
      <w:r w:rsidRPr="00473E91">
        <w:rPr>
          <w:rFonts w:ascii="Times New Roman" w:eastAsia="宋体" w:hAnsi="Times New Roman" w:cs="Times New Roman"/>
          <w:sz w:val="24"/>
        </w:rPr>
        <w:t>1IN+</w:t>
      </w:r>
      <w:r w:rsidRPr="00473E91">
        <w:rPr>
          <w:rFonts w:ascii="Times New Roman" w:eastAsia="宋体" w:hAnsi="Times New Roman" w:cs="Times New Roman"/>
          <w:sz w:val="24"/>
        </w:rPr>
        <w:t>大于</w:t>
      </w:r>
      <w:r w:rsidRPr="00473E91">
        <w:rPr>
          <w:rFonts w:ascii="Times New Roman" w:eastAsia="宋体" w:hAnsi="Times New Roman" w:cs="Times New Roman"/>
          <w:sz w:val="24"/>
        </w:rPr>
        <w:t>1IN- 2IN+</w:t>
      </w:r>
      <w:r w:rsidRPr="00473E91">
        <w:rPr>
          <w:rFonts w:ascii="Times New Roman" w:eastAsia="宋体" w:hAnsi="Times New Roman" w:cs="Times New Roman"/>
          <w:sz w:val="24"/>
        </w:rPr>
        <w:t>大于</w:t>
      </w:r>
      <w:r w:rsidRPr="00473E91">
        <w:rPr>
          <w:rFonts w:ascii="Times New Roman" w:eastAsia="宋体" w:hAnsi="Times New Roman" w:cs="Times New Roman"/>
          <w:sz w:val="24"/>
        </w:rPr>
        <w:t>2IN-</w:t>
      </w:r>
      <w:r w:rsidRPr="00473E91">
        <w:rPr>
          <w:rFonts w:ascii="Times New Roman" w:eastAsia="宋体" w:hAnsi="Times New Roman" w:cs="Times New Roman"/>
          <w:sz w:val="24"/>
        </w:rPr>
        <w:t>时，</w:t>
      </w:r>
      <w:r w:rsidRPr="00473E91">
        <w:rPr>
          <w:rFonts w:ascii="Times New Roman" w:eastAsia="宋体" w:hAnsi="Times New Roman" w:cs="Times New Roman"/>
          <w:sz w:val="24"/>
        </w:rPr>
        <w:t>1OUT 2OUT</w:t>
      </w:r>
      <w:r w:rsidRPr="00473E91">
        <w:rPr>
          <w:rFonts w:ascii="Times New Roman" w:eastAsia="宋体" w:hAnsi="Times New Roman" w:cs="Times New Roman"/>
          <w:sz w:val="24"/>
        </w:rPr>
        <w:t>输出高电平当</w:t>
      </w:r>
      <w:r w:rsidRPr="00473E91">
        <w:rPr>
          <w:rFonts w:ascii="Times New Roman" w:eastAsia="宋体" w:hAnsi="Times New Roman" w:cs="Times New Roman"/>
          <w:sz w:val="24"/>
        </w:rPr>
        <w:t>1IN+</w:t>
      </w:r>
      <w:r w:rsidRPr="00473E91">
        <w:rPr>
          <w:rFonts w:ascii="Times New Roman" w:eastAsia="宋体" w:hAnsi="Times New Roman" w:cs="Times New Roman"/>
          <w:sz w:val="24"/>
        </w:rPr>
        <w:t>小于</w:t>
      </w:r>
      <w:r w:rsidRPr="00473E91">
        <w:rPr>
          <w:rFonts w:ascii="Times New Roman" w:eastAsia="宋体" w:hAnsi="Times New Roman" w:cs="Times New Roman"/>
          <w:sz w:val="24"/>
        </w:rPr>
        <w:t>1IN- 2IN+</w:t>
      </w:r>
      <w:r w:rsidRPr="00473E91">
        <w:rPr>
          <w:rFonts w:ascii="Times New Roman" w:eastAsia="宋体" w:hAnsi="Times New Roman" w:cs="Times New Roman"/>
          <w:sz w:val="24"/>
        </w:rPr>
        <w:t>小于</w:t>
      </w:r>
      <w:r w:rsidRPr="00473E91">
        <w:rPr>
          <w:rFonts w:ascii="Times New Roman" w:eastAsia="宋体" w:hAnsi="Times New Roman" w:cs="Times New Roman"/>
          <w:sz w:val="24"/>
        </w:rPr>
        <w:t>2IN-</w:t>
      </w:r>
      <w:r w:rsidRPr="00473E91">
        <w:rPr>
          <w:rFonts w:ascii="Times New Roman" w:eastAsia="宋体" w:hAnsi="Times New Roman" w:cs="Times New Roman"/>
          <w:sz w:val="24"/>
        </w:rPr>
        <w:t>时，</w:t>
      </w:r>
      <w:r w:rsidRPr="00473E91">
        <w:rPr>
          <w:rFonts w:ascii="Times New Roman" w:eastAsia="宋体" w:hAnsi="Times New Roman" w:cs="Times New Roman"/>
          <w:sz w:val="24"/>
        </w:rPr>
        <w:t>1OUT 2OUT</w:t>
      </w:r>
      <w:proofErr w:type="gramStart"/>
      <w:r w:rsidRPr="00473E91">
        <w:rPr>
          <w:rFonts w:ascii="Times New Roman" w:eastAsia="宋体" w:hAnsi="Times New Roman" w:cs="Times New Roman"/>
          <w:sz w:val="24"/>
        </w:rPr>
        <w:t>输</w:t>
      </w:r>
      <w:r w:rsidRPr="00473E91">
        <w:rPr>
          <w:rFonts w:ascii="Times New Roman" w:eastAsia="宋体" w:hAnsi="Times New Roman" w:cs="Times New Roman"/>
          <w:sz w:val="24"/>
        </w:rPr>
        <w:lastRenderedPageBreak/>
        <w:t>出低</w:t>
      </w:r>
      <w:proofErr w:type="gramEnd"/>
      <w:r w:rsidRPr="00473E91">
        <w:rPr>
          <w:rFonts w:ascii="Times New Roman" w:eastAsia="宋体" w:hAnsi="Times New Roman" w:cs="Times New Roman"/>
          <w:sz w:val="24"/>
        </w:rPr>
        <w:t>电平</w:t>
      </w:r>
      <w:r w:rsidRPr="00473E91">
        <w:rPr>
          <w:rFonts w:ascii="Times New Roman" w:eastAsia="宋体" w:hAnsi="Times New Roman" w:cs="Times New Roman"/>
          <w:sz w:val="24"/>
        </w:rPr>
        <w:t>LM358</w:t>
      </w:r>
      <w:r w:rsidRPr="00473E91">
        <w:rPr>
          <w:rFonts w:ascii="Times New Roman" w:eastAsia="宋体" w:hAnsi="Times New Roman" w:cs="Times New Roman"/>
          <w:sz w:val="24"/>
        </w:rPr>
        <w:t>输出端不需要上拉电阻，</w:t>
      </w:r>
    </w:p>
    <w:p w14:paraId="2F7E9102" w14:textId="6A52BF27" w:rsidR="003945AD" w:rsidRDefault="00210C58" w:rsidP="00473E91">
      <w:pPr>
        <w:jc w:val="left"/>
        <w:rPr>
          <w:rFonts w:ascii="Times New Roman" w:eastAsia="宋体" w:hAnsi="Times New Roman" w:cs="Times New Roman"/>
          <w:sz w:val="24"/>
        </w:rPr>
      </w:pPr>
      <w:r>
        <w:rPr>
          <w:noProof/>
        </w:rPr>
        <w:drawing>
          <wp:inline distT="0" distB="0" distL="0" distR="0" wp14:anchorId="1C1E41D1" wp14:editId="3153008F">
            <wp:extent cx="5669010" cy="3004457"/>
            <wp:effectExtent l="0" t="0" r="825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0451" cy="3015820"/>
                    </a:xfrm>
                    <a:prstGeom prst="rect">
                      <a:avLst/>
                    </a:prstGeom>
                  </pic:spPr>
                </pic:pic>
              </a:graphicData>
            </a:graphic>
          </wp:inline>
        </w:drawing>
      </w:r>
    </w:p>
    <w:p w14:paraId="037C3A2D" w14:textId="6D2541B3" w:rsidR="00210C58" w:rsidRDefault="00210C58" w:rsidP="00595151">
      <w:pPr>
        <w:ind w:left="1080" w:firstLineChars="200" w:firstLine="480"/>
        <w:rPr>
          <w:rFonts w:ascii="Times New Roman" w:eastAsia="宋体" w:hAnsi="Times New Roman" w:cs="Times New Roman"/>
          <w:sz w:val="24"/>
        </w:rPr>
      </w:pPr>
      <w:r>
        <w:rPr>
          <w:rFonts w:ascii="Times New Roman" w:eastAsia="宋体" w:hAnsi="Times New Roman" w:cs="Times New Roman" w:hint="eastAsia"/>
          <w:sz w:val="24"/>
        </w:rPr>
        <w:t>参考介绍图片，给老师的版本删掉此图</w:t>
      </w:r>
    </w:p>
    <w:p w14:paraId="723C0B6F" w14:textId="3396BCE2" w:rsidR="00210C58" w:rsidRDefault="009F0D47" w:rsidP="00595151">
      <w:pPr>
        <w:ind w:left="1080" w:firstLineChars="200" w:firstLine="480"/>
        <w:rPr>
          <w:rFonts w:ascii="Times New Roman" w:eastAsia="宋体" w:hAnsi="Times New Roman" w:cs="Times New Roman"/>
          <w:sz w:val="24"/>
        </w:rPr>
      </w:pPr>
      <w:ins w:id="79" w:author="xin" w:date="2022-07-08T21:15:00Z">
        <w:r w:rsidRPr="004E4216">
          <w:rPr>
            <w:rFonts w:ascii="Times New Roman" w:eastAsia="宋体" w:hAnsi="Times New Roman" w:cs="Times New Roman"/>
            <w:noProof/>
            <w:sz w:val="24"/>
          </w:rPr>
          <mc:AlternateContent>
            <mc:Choice Requires="wps">
              <w:drawing>
                <wp:anchor distT="45720" distB="45720" distL="114300" distR="114300" simplePos="0" relativeHeight="251672576" behindDoc="0" locked="0" layoutInCell="1" allowOverlap="1" wp14:anchorId="594FCED5" wp14:editId="15CAD3F6">
                  <wp:simplePos x="0" y="0"/>
                  <wp:positionH relativeFrom="column">
                    <wp:posOffset>4248150</wp:posOffset>
                  </wp:positionH>
                  <wp:positionV relativeFrom="paragraph">
                    <wp:posOffset>1631950</wp:posOffset>
                  </wp:positionV>
                  <wp:extent cx="759460" cy="730250"/>
                  <wp:effectExtent l="0" t="0" r="21590" b="12700"/>
                  <wp:wrapSquare wrapText="bothSides"/>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730250"/>
                          </a:xfrm>
                          <a:prstGeom prst="rect">
                            <a:avLst/>
                          </a:prstGeom>
                          <a:solidFill>
                            <a:srgbClr val="FFFFFF"/>
                          </a:solidFill>
                          <a:ln w="9525">
                            <a:solidFill>
                              <a:srgbClr val="000000"/>
                            </a:solidFill>
                            <a:miter lim="800000"/>
                            <a:headEnd/>
                            <a:tailEnd/>
                          </a:ln>
                        </wps:spPr>
                        <wps:txbx>
                          <w:txbxContent>
                            <w:p w14:paraId="1F52C1D3" w14:textId="685FA360" w:rsidR="004E4216" w:rsidRDefault="004E4216" w:rsidP="004E4216">
                              <w:r>
                                <w:rPr>
                                  <w:rFonts w:hint="eastAsia"/>
                                </w:rPr>
                                <w:t>电信号放大电路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4FCED5" id="_x0000_t202" coordsize="21600,21600" o:spt="202" path="m,l,21600r21600,l21600,xe">
                  <v:stroke joinstyle="miter"/>
                  <v:path gradientshapeok="t" o:connecttype="rect"/>
                </v:shapetype>
                <v:shape id="文本框 2" o:spid="_x0000_s1026" type="#_x0000_t202" style="position:absolute;left:0;text-align:left;margin-left:334.5pt;margin-top:128.5pt;width:59.8pt;height:57.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">
                  <v:textbox>
                    <w:txbxContent>
                      <w:p w14:paraId="1F52C1D3" w14:textId="685FA360" w:rsidR="004E4216" w:rsidRDefault="004E4216" w:rsidP="004E4216">
                        <w:r>
                          <w:rPr>
                            <w:rFonts w:hint="eastAsia"/>
                          </w:rPr>
                          <w:t>电信号放大电路</w:t>
                        </w:r>
                      </w:p>
                    </w:txbxContent>
                  </v:textbox>
                  <w10:wrap type="square"/>
                </v:shape>
              </w:pict>
            </mc:Fallback>
          </mc:AlternateContent>
        </w:r>
      </w:ins>
      <w:ins w:id="80" w:author="xin" w:date="2022-07-08T21:14:00Z">
        <w:r w:rsidRPr="004E4216">
          <w:rPr>
            <w:rFonts w:ascii="Times New Roman" w:eastAsia="宋体" w:hAnsi="Times New Roman" w:cs="Times New Roman"/>
            <w:noProof/>
            <w:sz w:val="24"/>
          </w:rPr>
          <mc:AlternateContent>
            <mc:Choice Requires="wps">
              <w:drawing>
                <wp:anchor distT="45720" distB="45720" distL="114300" distR="114300" simplePos="0" relativeHeight="251670528" behindDoc="0" locked="0" layoutInCell="1" allowOverlap="1" wp14:anchorId="645DBA88" wp14:editId="6BCF6C19">
                  <wp:simplePos x="0" y="0"/>
                  <wp:positionH relativeFrom="column">
                    <wp:posOffset>4277995</wp:posOffset>
                  </wp:positionH>
                  <wp:positionV relativeFrom="paragraph">
                    <wp:posOffset>776605</wp:posOffset>
                  </wp:positionV>
                  <wp:extent cx="658495" cy="694690"/>
                  <wp:effectExtent l="0" t="0" r="27305" b="1016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495" cy="694690"/>
                          </a:xfrm>
                          <a:prstGeom prst="rect">
                            <a:avLst/>
                          </a:prstGeom>
                          <a:solidFill>
                            <a:srgbClr val="FFFFFF"/>
                          </a:solidFill>
                          <a:ln w="9525">
                            <a:solidFill>
                              <a:srgbClr val="000000"/>
                            </a:solidFill>
                            <a:miter lim="800000"/>
                            <a:headEnd/>
                            <a:tailEnd/>
                          </a:ln>
                        </wps:spPr>
                        <wps:txbx>
                          <w:txbxContent>
                            <w:p w14:paraId="35FCEB8B" w14:textId="3A02C9D6" w:rsidR="004E4216" w:rsidRDefault="009F0D47">
                              <w:r>
                                <w:rPr>
                                  <w:rFonts w:hint="eastAsia"/>
                                </w:rPr>
                                <w:t>给单片机供电电路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DBA88" id="_x0000_s1027" type="#_x0000_t202" style="position:absolute;left:0;text-align:left;margin-left:336.85pt;margin-top:61.15pt;width:51.85pt;height:54.7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">
                  <v:textbox>
                    <w:txbxContent>
                      <w:p w14:paraId="35FCEB8B" w14:textId="3A02C9D6" w:rsidR="004E4216" w:rsidRDefault="009F0D47">
                        <w:r>
                          <w:rPr>
                            <w:rFonts w:hint="eastAsia"/>
                          </w:rPr>
                          <w:t>给单片机供电电路</w:t>
                        </w:r>
                      </w:p>
                    </w:txbxContent>
                  </v:textbox>
                  <w10:wrap type="square"/>
                </v:shape>
              </w:pict>
            </mc:Fallback>
          </mc:AlternateContent>
        </w:r>
      </w:ins>
      <w:ins w:id="81" w:author="xin" w:date="2022-07-08T21:13:00Z">
        <w:r w:rsidR="004E4216">
          <w:rPr>
            <w:noProof/>
          </w:rPr>
          <mc:AlternateContent>
            <mc:Choice Requires="wps">
              <w:drawing>
                <wp:anchor distT="0" distB="0" distL="114300" distR="114300" simplePos="0" relativeHeight="251667456" behindDoc="0" locked="0" layoutInCell="1" allowOverlap="1" wp14:anchorId="3DCE6970" wp14:editId="23F46831">
                  <wp:simplePos x="0" y="0"/>
                  <wp:positionH relativeFrom="column">
                    <wp:posOffset>1457696</wp:posOffset>
                  </wp:positionH>
                  <wp:positionV relativeFrom="paragraph">
                    <wp:posOffset>1400531</wp:posOffset>
                  </wp:positionV>
                  <wp:extent cx="1572862" cy="801584"/>
                  <wp:effectExtent l="38100" t="38100" r="46990" b="36830"/>
                  <wp:wrapNone/>
                  <wp:docPr id="28" name="任意多边形: 形状 28"/>
                  <wp:cNvGraphicFramePr/>
                  <a:graphic xmlns:a="http://schemas.openxmlformats.org/drawingml/2006/main">
                    <a:graphicData uri="http://schemas.microsoft.com/office/word/2010/wordprocessingShape">
                      <wps:wsp>
                        <wps:cNvSpPr/>
                        <wps:spPr>
                          <a:xfrm>
                            <a:off x="0" y="0"/>
                            <a:ext cx="1572862" cy="801584"/>
                          </a:xfrm>
                          <a:custGeom>
                            <a:avLst/>
                            <a:gdLst>
                              <a:gd name="connsiteX0" fmla="*/ 0 w 1591293"/>
                              <a:gd name="connsiteY0" fmla="*/ 807522 h 813459"/>
                              <a:gd name="connsiteX1" fmla="*/ 1591293 w 1591293"/>
                              <a:gd name="connsiteY1" fmla="*/ 813459 h 813459"/>
                              <a:gd name="connsiteX2" fmla="*/ 1561605 w 1591293"/>
                              <a:gd name="connsiteY2" fmla="*/ 0 h 813459"/>
                              <a:gd name="connsiteX3" fmla="*/ 463137 w 1591293"/>
                              <a:gd name="connsiteY3" fmla="*/ 11875 h 813459"/>
                              <a:gd name="connsiteX4" fmla="*/ 463137 w 1591293"/>
                              <a:gd name="connsiteY4" fmla="*/ 190005 h 813459"/>
                              <a:gd name="connsiteX5" fmla="*/ 279070 w 1591293"/>
                              <a:gd name="connsiteY5" fmla="*/ 190005 h 813459"/>
                              <a:gd name="connsiteX6" fmla="*/ 290945 w 1591293"/>
                              <a:gd name="connsiteY6" fmla="*/ 439387 h 813459"/>
                              <a:gd name="connsiteX7" fmla="*/ 47501 w 1591293"/>
                              <a:gd name="connsiteY7" fmla="*/ 463137 h 813459"/>
                              <a:gd name="connsiteX8" fmla="*/ 0 w 1591293"/>
                              <a:gd name="connsiteY8" fmla="*/ 807522 h 8134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91293" h="813459">
                                <a:moveTo>
                                  <a:pt x="0" y="807522"/>
                                </a:moveTo>
                                <a:lnTo>
                                  <a:pt x="1591293" y="813459"/>
                                </a:lnTo>
                                <a:lnTo>
                                  <a:pt x="1561605" y="0"/>
                                </a:lnTo>
                                <a:lnTo>
                                  <a:pt x="463137" y="11875"/>
                                </a:lnTo>
                                <a:lnTo>
                                  <a:pt x="463137" y="190005"/>
                                </a:lnTo>
                                <a:lnTo>
                                  <a:pt x="279070" y="190005"/>
                                </a:lnTo>
                                <a:lnTo>
                                  <a:pt x="290945" y="439387"/>
                                </a:lnTo>
                                <a:lnTo>
                                  <a:pt x="47501" y="463137"/>
                                </a:lnTo>
                                <a:lnTo>
                                  <a:pt x="0" y="807522"/>
                                </a:lnTo>
                                <a:close/>
                              </a:path>
                            </a:pathLst>
                          </a:cu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FBC8C07" id="任意多边形: 形状 28" o:spid="_x0000_s1026" style="position:absolute;left:0;text-align:left;margin-left:114.8pt;margin-top:110.3pt;width:123.85pt;height:63.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91293,81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" path="m,807522r1591293,5937l1561605,,463137,11875r,178130l279070,190005r11875,249382l47501,463137,,807522xe" filled="f" strokecolor="red" strokeweight="2.5pt">
                  <v:stroke joinstyle="miter"/>
                  <v:path arrowok="t" o:connecttype="custom" o:connectlocs="0,795734;1572862,801584;1543518,0;457773,11702;457773,187231;275838,187231;287575,432973;46951,456376;0,795734" o:connectangles="0,0,0,0,0,0,0,0,0"/>
                </v:shape>
              </w:pict>
            </mc:Fallback>
          </mc:AlternateContent>
        </w:r>
      </w:ins>
      <w:ins w:id="82" w:author="xin" w:date="2022-07-08T21:15:00Z">
        <w:r w:rsidR="004E4216" w:rsidRPr="004E4216">
          <w:rPr>
            <w:rFonts w:ascii="Times New Roman" w:eastAsia="宋体" w:hAnsi="Times New Roman" w:cs="Times New Roman"/>
            <w:noProof/>
            <w:sz w:val="24"/>
          </w:rPr>
          <mc:AlternateContent>
            <mc:Choice Requires="wps">
              <w:drawing>
                <wp:anchor distT="45720" distB="45720" distL="114300" distR="114300" simplePos="0" relativeHeight="251676672" behindDoc="0" locked="0" layoutInCell="1" allowOverlap="1" wp14:anchorId="21951B17" wp14:editId="4CEC218D">
                  <wp:simplePos x="0" y="0"/>
                  <wp:positionH relativeFrom="column">
                    <wp:posOffset>-104140</wp:posOffset>
                  </wp:positionH>
                  <wp:positionV relativeFrom="paragraph">
                    <wp:posOffset>1394460</wp:posOffset>
                  </wp:positionV>
                  <wp:extent cx="670560" cy="884555"/>
                  <wp:effectExtent l="0" t="0" r="15240" b="10795"/>
                  <wp:wrapSquare wrapText="bothSides"/>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884555"/>
                          </a:xfrm>
                          <a:prstGeom prst="rect">
                            <a:avLst/>
                          </a:prstGeom>
                          <a:solidFill>
                            <a:srgbClr val="FFFFFF"/>
                          </a:solidFill>
                          <a:ln w="9525">
                            <a:solidFill>
                              <a:srgbClr val="000000"/>
                            </a:solidFill>
                            <a:miter lim="800000"/>
                            <a:headEnd/>
                            <a:tailEnd/>
                          </a:ln>
                        </wps:spPr>
                        <wps:txbx>
                          <w:txbxContent>
                            <w:p w14:paraId="559A7C75" w14:textId="2F7383E0" w:rsidR="004E4216" w:rsidRDefault="004E4216" w:rsidP="004E4216">
                              <w:r>
                                <w:rPr>
                                  <w:rFonts w:hint="eastAsia"/>
                                </w:rPr>
                                <w:t>电磁阀控制电路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51B17" id="_x0000_s1028" type="#_x0000_t202" style="position:absolute;left:0;text-align:left;margin-left:-8.2pt;margin-top:109.8pt;width:52.8pt;height:69.6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">
                  <v:textbox>
                    <w:txbxContent>
                      <w:p w14:paraId="559A7C75" w14:textId="2F7383E0" w:rsidR="004E4216" w:rsidRDefault="004E4216" w:rsidP="004E4216">
                        <w:r>
                          <w:rPr>
                            <w:rFonts w:hint="eastAsia"/>
                          </w:rPr>
                          <w:t>电磁阀控制电路</w:t>
                        </w:r>
                      </w:p>
                    </w:txbxContent>
                  </v:textbox>
                  <w10:wrap type="square"/>
                </v:shape>
              </w:pict>
            </mc:Fallback>
          </mc:AlternateContent>
        </w:r>
      </w:ins>
      <w:ins w:id="83" w:author="xin" w:date="2022-07-08T21:16:00Z">
        <w:r w:rsidR="004E4216">
          <w:rPr>
            <w:noProof/>
          </w:rPr>
          <mc:AlternateContent>
            <mc:Choice Requires="wps">
              <w:drawing>
                <wp:anchor distT="0" distB="0" distL="114300" distR="114300" simplePos="0" relativeHeight="251682816" behindDoc="0" locked="0" layoutInCell="1" allowOverlap="1" wp14:anchorId="78621C78" wp14:editId="0B2BADEA">
                  <wp:simplePos x="0" y="0"/>
                  <wp:positionH relativeFrom="column">
                    <wp:posOffset>567047</wp:posOffset>
                  </wp:positionH>
                  <wp:positionV relativeFrom="paragraph">
                    <wp:posOffset>2831506</wp:posOffset>
                  </wp:positionV>
                  <wp:extent cx="380010" cy="73363"/>
                  <wp:effectExtent l="38100" t="57150" r="20320" b="22225"/>
                  <wp:wrapNone/>
                  <wp:docPr id="41" name="直接箭头连接符 41"/>
                  <wp:cNvGraphicFramePr/>
                  <a:graphic xmlns:a="http://schemas.openxmlformats.org/drawingml/2006/main">
                    <a:graphicData uri="http://schemas.microsoft.com/office/word/2010/wordprocessingShape">
                      <wps:wsp>
                        <wps:cNvCnPr/>
                        <wps:spPr>
                          <a:xfrm flipH="1" flipV="1">
                            <a:off x="0" y="0"/>
                            <a:ext cx="380010" cy="73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40675B19" id="_x0000_t32" coordsize="21600,21600" o:spt="32" o:oned="t" path="m,l21600,21600e" filled="f">
                  <v:path arrowok="t" fillok="f" o:connecttype="none"/>
                  <o:lock v:ext="edit" shapetype="t"/>
                </v:shapetype>
                <v:shape id="直接箭头连接符 41" o:spid="_x0000_s1026" type="#_x0000_t32" style="position:absolute;left:0;text-align:left;margin-left:44.65pt;margin-top:222.95pt;width:29.9pt;height:5.8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" strokecolor="red" strokeweight=".5pt">
                  <v:stroke endarrow="block" joinstyle="miter"/>
                </v:shape>
              </w:pict>
            </mc:Fallback>
          </mc:AlternateContent>
        </w:r>
      </w:ins>
      <w:ins w:id="84" w:author="xin" w:date="2022-07-08T21:15:00Z">
        <w:r w:rsidR="004E4216" w:rsidRPr="004E4216">
          <w:rPr>
            <w:rFonts w:ascii="Times New Roman" w:eastAsia="宋体" w:hAnsi="Times New Roman" w:cs="Times New Roman"/>
            <w:noProof/>
            <w:sz w:val="24"/>
          </w:rPr>
          <mc:AlternateContent>
            <mc:Choice Requires="wps">
              <w:drawing>
                <wp:anchor distT="45720" distB="45720" distL="114300" distR="114300" simplePos="0" relativeHeight="251680768" behindDoc="0" locked="0" layoutInCell="1" allowOverlap="1" wp14:anchorId="1CEAC5CB" wp14:editId="777E45DC">
                  <wp:simplePos x="0" y="0"/>
                  <wp:positionH relativeFrom="column">
                    <wp:posOffset>-161603</wp:posOffset>
                  </wp:positionH>
                  <wp:positionV relativeFrom="paragraph">
                    <wp:posOffset>2622830</wp:posOffset>
                  </wp:positionV>
                  <wp:extent cx="670560" cy="534035"/>
                  <wp:effectExtent l="0" t="0" r="15240" b="18415"/>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534035"/>
                          </a:xfrm>
                          <a:prstGeom prst="rect">
                            <a:avLst/>
                          </a:prstGeom>
                          <a:solidFill>
                            <a:srgbClr val="FFFFFF"/>
                          </a:solidFill>
                          <a:ln w="9525">
                            <a:solidFill>
                              <a:srgbClr val="000000"/>
                            </a:solidFill>
                            <a:miter lim="800000"/>
                            <a:headEnd/>
                            <a:tailEnd/>
                          </a:ln>
                        </wps:spPr>
                        <wps:txbx>
                          <w:txbxContent>
                            <w:p w14:paraId="73FA2E27" w14:textId="392CD070" w:rsidR="004E4216" w:rsidRDefault="004E4216" w:rsidP="004E4216">
                              <w:r>
                                <w:t>24V</w:t>
                              </w:r>
                              <w:r>
                                <w:rPr>
                                  <w:rFonts w:hint="eastAsia"/>
                                </w:rPr>
                                <w:t>转5</w:t>
                              </w:r>
                              <w:r>
                                <w:t>V</w:t>
                              </w:r>
                              <w:r>
                                <w:rPr>
                                  <w:rFonts w:hint="eastAsia"/>
                                </w:rPr>
                                <w:t>电源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AC5CB" id="_x0000_s1029" type="#_x0000_t202" style="position:absolute;left:0;text-align:left;margin-left:-12.7pt;margin-top:206.5pt;width:52.8pt;height:42.0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">
                  <v:textbox>
                    <w:txbxContent>
                      <w:p w14:paraId="73FA2E27" w14:textId="392CD070" w:rsidR="004E4216" w:rsidRDefault="004E4216" w:rsidP="004E4216">
                        <w:r>
                          <w:t>24V</w:t>
                        </w:r>
                        <w:r>
                          <w:rPr>
                            <w:rFonts w:hint="eastAsia"/>
                          </w:rPr>
                          <w:t>转5</w:t>
                        </w:r>
                        <w:r>
                          <w:t>V</w:t>
                        </w:r>
                        <w:r>
                          <w:rPr>
                            <w:rFonts w:hint="eastAsia"/>
                          </w:rPr>
                          <w:t>电源</w:t>
                        </w:r>
                      </w:p>
                    </w:txbxContent>
                  </v:textbox>
                  <w10:wrap type="square"/>
                </v:shape>
              </w:pict>
            </mc:Fallback>
          </mc:AlternateContent>
        </w:r>
        <w:r w:rsidR="004E4216">
          <w:rPr>
            <w:noProof/>
          </w:rPr>
          <mc:AlternateContent>
            <mc:Choice Requires="wps">
              <w:drawing>
                <wp:anchor distT="0" distB="0" distL="114300" distR="114300" simplePos="0" relativeHeight="251678720" behindDoc="0" locked="0" layoutInCell="1" allowOverlap="1" wp14:anchorId="25334CD8" wp14:editId="0B5D0A95">
                  <wp:simplePos x="0" y="0"/>
                  <wp:positionH relativeFrom="column">
                    <wp:posOffset>608330</wp:posOffset>
                  </wp:positionH>
                  <wp:positionV relativeFrom="paragraph">
                    <wp:posOffset>1607820</wp:posOffset>
                  </wp:positionV>
                  <wp:extent cx="379730" cy="73025"/>
                  <wp:effectExtent l="38100" t="57150" r="20320" b="22225"/>
                  <wp:wrapNone/>
                  <wp:docPr id="39" name="直接箭头连接符 39"/>
                  <wp:cNvGraphicFramePr/>
                  <a:graphic xmlns:a="http://schemas.openxmlformats.org/drawingml/2006/main">
                    <a:graphicData uri="http://schemas.microsoft.com/office/word/2010/wordprocessingShape">
                      <wps:wsp>
                        <wps:cNvCnPr/>
                        <wps:spPr>
                          <a:xfrm flipH="1" flipV="1">
                            <a:off x="0" y="0"/>
                            <a:ext cx="379730" cy="73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32E52AE" id="直接箭头连接符 39" o:spid="_x0000_s1026" type="#_x0000_t32" style="position:absolute;left:0;text-align:left;margin-left:47.9pt;margin-top:126.6pt;width:29.9pt;height:5.7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" strokecolor="red" strokeweight=".5pt">
                  <v:stroke endarrow="block" joinstyle="miter"/>
                </v:shape>
              </w:pict>
            </mc:Fallback>
          </mc:AlternateContent>
        </w:r>
        <w:r w:rsidR="004E4216">
          <w:rPr>
            <w:noProof/>
          </w:rPr>
          <mc:AlternateContent>
            <mc:Choice Requires="wps">
              <w:drawing>
                <wp:anchor distT="0" distB="0" distL="114300" distR="114300" simplePos="0" relativeHeight="251674624" behindDoc="0" locked="0" layoutInCell="1" allowOverlap="1" wp14:anchorId="5004A87C" wp14:editId="1EBB9C1D">
                  <wp:simplePos x="0" y="0"/>
                  <wp:positionH relativeFrom="column">
                    <wp:posOffset>3579883</wp:posOffset>
                  </wp:positionH>
                  <wp:positionV relativeFrom="paragraph">
                    <wp:posOffset>1757392</wp:posOffset>
                  </wp:positionV>
                  <wp:extent cx="581891" cy="45719"/>
                  <wp:effectExtent l="0" t="38100" r="46990" b="88265"/>
                  <wp:wrapNone/>
                  <wp:docPr id="31" name="直接箭头连接符 31"/>
                  <wp:cNvGraphicFramePr/>
                  <a:graphic xmlns:a="http://schemas.openxmlformats.org/drawingml/2006/main">
                    <a:graphicData uri="http://schemas.microsoft.com/office/word/2010/wordprocessingShape">
                      <wps:wsp>
                        <wps:cNvCnPr/>
                        <wps:spPr>
                          <a:xfrm>
                            <a:off x="0" y="0"/>
                            <a:ext cx="581891"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7854772" id="直接箭头连接符 31" o:spid="_x0000_s1026" type="#_x0000_t32" style="position:absolute;left:0;text-align:left;margin-left:281.9pt;margin-top:138.4pt;width:45.8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" strokecolor="red" strokeweight=".5pt">
                  <v:stroke endarrow="block" joinstyle="miter"/>
                </v:shape>
              </w:pict>
            </mc:Fallback>
          </mc:AlternateContent>
        </w:r>
      </w:ins>
      <w:ins w:id="85" w:author="xin" w:date="2022-07-08T21:14:00Z">
        <w:r w:rsidR="004E4216">
          <w:rPr>
            <w:noProof/>
          </w:rPr>
          <mc:AlternateContent>
            <mc:Choice Requires="wps">
              <w:drawing>
                <wp:anchor distT="0" distB="0" distL="114300" distR="114300" simplePos="0" relativeHeight="251668480" behindDoc="0" locked="0" layoutInCell="1" allowOverlap="1" wp14:anchorId="369564A4" wp14:editId="623AF050">
                  <wp:simplePos x="0" y="0"/>
                  <wp:positionH relativeFrom="column">
                    <wp:posOffset>3666506</wp:posOffset>
                  </wp:positionH>
                  <wp:positionV relativeFrom="paragraph">
                    <wp:posOffset>955205</wp:posOffset>
                  </wp:positionV>
                  <wp:extent cx="581891" cy="45719"/>
                  <wp:effectExtent l="0" t="38100" r="46990" b="88265"/>
                  <wp:wrapNone/>
                  <wp:docPr id="29" name="直接箭头连接符 29"/>
                  <wp:cNvGraphicFramePr/>
                  <a:graphic xmlns:a="http://schemas.openxmlformats.org/drawingml/2006/main">
                    <a:graphicData uri="http://schemas.microsoft.com/office/word/2010/wordprocessingShape">
                      <wps:wsp>
                        <wps:cNvCnPr/>
                        <wps:spPr>
                          <a:xfrm>
                            <a:off x="0" y="0"/>
                            <a:ext cx="581891"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0B65CD6" id="直接箭头连接符 29" o:spid="_x0000_s1026" type="#_x0000_t32" style="position:absolute;left:0;text-align:left;margin-left:288.7pt;margin-top:75.2pt;width:45.8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" strokecolor="red" strokeweight=".5pt">
                  <v:stroke endarrow="block" joinstyle="miter"/>
                </v:shape>
              </w:pict>
            </mc:Fallback>
          </mc:AlternateContent>
        </w:r>
      </w:ins>
      <w:ins w:id="86" w:author="xin" w:date="2022-07-08T21:13:00Z">
        <w:r w:rsidR="004E4216">
          <w:rPr>
            <w:noProof/>
          </w:rPr>
          <mc:AlternateContent>
            <mc:Choice Requires="wps">
              <w:drawing>
                <wp:anchor distT="0" distB="0" distL="114300" distR="114300" simplePos="0" relativeHeight="251666432" behindDoc="0" locked="0" layoutInCell="1" allowOverlap="1" wp14:anchorId="75898472" wp14:editId="05B1D3EA">
                  <wp:simplePos x="0" y="0"/>
                  <wp:positionH relativeFrom="column">
                    <wp:posOffset>1047997</wp:posOffset>
                  </wp:positionH>
                  <wp:positionV relativeFrom="paragraph">
                    <wp:posOffset>1299589</wp:posOffset>
                  </wp:positionV>
                  <wp:extent cx="813460" cy="700645"/>
                  <wp:effectExtent l="38100" t="38100" r="43815" b="42545"/>
                  <wp:wrapNone/>
                  <wp:docPr id="27" name="任意多边形: 形状 27"/>
                  <wp:cNvGraphicFramePr/>
                  <a:graphic xmlns:a="http://schemas.openxmlformats.org/drawingml/2006/main">
                    <a:graphicData uri="http://schemas.microsoft.com/office/word/2010/wordprocessingShape">
                      <wps:wsp>
                        <wps:cNvSpPr/>
                        <wps:spPr>
                          <a:xfrm>
                            <a:off x="0" y="0"/>
                            <a:ext cx="813460" cy="700645"/>
                          </a:xfrm>
                          <a:custGeom>
                            <a:avLst/>
                            <a:gdLst>
                              <a:gd name="connsiteX0" fmla="*/ 23751 w 813460"/>
                              <a:gd name="connsiteY0" fmla="*/ 694707 h 700645"/>
                              <a:gd name="connsiteX1" fmla="*/ 0 w 813460"/>
                              <a:gd name="connsiteY1" fmla="*/ 0 h 700645"/>
                              <a:gd name="connsiteX2" fmla="*/ 807522 w 813460"/>
                              <a:gd name="connsiteY2" fmla="*/ 5938 h 700645"/>
                              <a:gd name="connsiteX3" fmla="*/ 813460 w 813460"/>
                              <a:gd name="connsiteY3" fmla="*/ 225632 h 700645"/>
                              <a:gd name="connsiteX4" fmla="*/ 629393 w 813460"/>
                              <a:gd name="connsiteY4" fmla="*/ 231569 h 700645"/>
                              <a:gd name="connsiteX5" fmla="*/ 629393 w 813460"/>
                              <a:gd name="connsiteY5" fmla="*/ 504702 h 700645"/>
                              <a:gd name="connsiteX6" fmla="*/ 391886 w 813460"/>
                              <a:gd name="connsiteY6" fmla="*/ 504702 h 700645"/>
                              <a:gd name="connsiteX7" fmla="*/ 409699 w 813460"/>
                              <a:gd name="connsiteY7" fmla="*/ 700645 h 700645"/>
                              <a:gd name="connsiteX8" fmla="*/ 23751 w 813460"/>
                              <a:gd name="connsiteY8" fmla="*/ 694707 h 7006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13460" h="700645">
                                <a:moveTo>
                                  <a:pt x="23751" y="694707"/>
                                </a:moveTo>
                                <a:lnTo>
                                  <a:pt x="0" y="0"/>
                                </a:lnTo>
                                <a:lnTo>
                                  <a:pt x="807522" y="5938"/>
                                </a:lnTo>
                                <a:lnTo>
                                  <a:pt x="813460" y="225632"/>
                                </a:lnTo>
                                <a:lnTo>
                                  <a:pt x="629393" y="231569"/>
                                </a:lnTo>
                                <a:lnTo>
                                  <a:pt x="629393" y="504702"/>
                                </a:lnTo>
                                <a:lnTo>
                                  <a:pt x="391886" y="504702"/>
                                </a:lnTo>
                                <a:lnTo>
                                  <a:pt x="409699" y="700645"/>
                                </a:lnTo>
                                <a:lnTo>
                                  <a:pt x="23751" y="694707"/>
                                </a:lnTo>
                                <a:close/>
                              </a:path>
                            </a:pathLst>
                          </a:cu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E4B221E" id="任意多边形: 形状 27" o:spid="_x0000_s1026" style="position:absolute;left:0;text-align:left;margin-left:82.5pt;margin-top:102.35pt;width:64.05pt;height:55.1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813460,700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" path="m23751,694707l,,807522,5938r5938,219694l629393,231569r,273133l391886,504702r17813,195943l23751,694707xe" filled="f" strokecolor="red" strokeweight="2.5pt">
                  <v:stroke joinstyle="miter"/>
                  <v:path arrowok="t" o:connecttype="custom" o:connectlocs="23751,694707;0,0;807522,5938;813460,225632;629393,231569;629393,504702;391886,504702;409699,700645;23751,694707" o:connectangles="0,0,0,0,0,0,0,0,0"/>
                </v:shape>
              </w:pict>
            </mc:Fallback>
          </mc:AlternateContent>
        </w:r>
      </w:ins>
      <w:ins w:id="87" w:author="xin" w:date="2022-07-08T21:11:00Z">
        <w:r w:rsidR="004E4216">
          <w:rPr>
            <w:noProof/>
          </w:rPr>
          <mc:AlternateContent>
            <mc:Choice Requires="wps">
              <w:drawing>
                <wp:anchor distT="0" distB="0" distL="114300" distR="114300" simplePos="0" relativeHeight="251661312" behindDoc="0" locked="0" layoutInCell="1" allowOverlap="1" wp14:anchorId="3E32BD44" wp14:editId="00D1E8C5">
                  <wp:simplePos x="0" y="0"/>
                  <wp:positionH relativeFrom="margin">
                    <wp:posOffset>2585852</wp:posOffset>
                  </wp:positionH>
                  <wp:positionV relativeFrom="paragraph">
                    <wp:posOffset>622696</wp:posOffset>
                  </wp:positionV>
                  <wp:extent cx="1009403" cy="605105"/>
                  <wp:effectExtent l="19050" t="19050" r="19685" b="24130"/>
                  <wp:wrapNone/>
                  <wp:docPr id="19" name="矩形 19"/>
                  <wp:cNvGraphicFramePr/>
                  <a:graphic xmlns:a="http://schemas.openxmlformats.org/drawingml/2006/main">
                    <a:graphicData uri="http://schemas.microsoft.com/office/word/2010/wordprocessingShape">
                      <wps:wsp>
                        <wps:cNvSpPr/>
                        <wps:spPr>
                          <a:xfrm>
                            <a:off x="0" y="0"/>
                            <a:ext cx="1009403" cy="60510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748EF35" id="矩形 19" o:spid="_x0000_s1026" style="position:absolute;left:0;text-align:left;margin-left:203.6pt;margin-top:49.05pt;width:79.5pt;height:47.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" filled="f" strokecolor="red" strokeweight="2.5pt">
                  <w10:wrap anchorx="margin"/>
                </v:rect>
              </w:pict>
            </mc:Fallback>
          </mc:AlternateContent>
        </w:r>
        <w:r w:rsidR="004E4216">
          <w:rPr>
            <w:noProof/>
          </w:rPr>
          <mc:AlternateContent>
            <mc:Choice Requires="wps">
              <w:drawing>
                <wp:anchor distT="0" distB="0" distL="114300" distR="114300" simplePos="0" relativeHeight="251659264" behindDoc="0" locked="0" layoutInCell="1" allowOverlap="1" wp14:anchorId="5B3F3B22" wp14:editId="69E4D8C4">
                  <wp:simplePos x="0" y="0"/>
                  <wp:positionH relativeFrom="column">
                    <wp:posOffset>1024247</wp:posOffset>
                  </wp:positionH>
                  <wp:positionV relativeFrom="paragraph">
                    <wp:posOffset>2261491</wp:posOffset>
                  </wp:positionV>
                  <wp:extent cx="2410691" cy="1080481"/>
                  <wp:effectExtent l="19050" t="19050" r="27940" b="24765"/>
                  <wp:wrapNone/>
                  <wp:docPr id="18" name="矩形 18"/>
                  <wp:cNvGraphicFramePr/>
                  <a:graphic xmlns:a="http://schemas.openxmlformats.org/drawingml/2006/main">
                    <a:graphicData uri="http://schemas.microsoft.com/office/word/2010/wordprocessingShape">
                      <wps:wsp>
                        <wps:cNvSpPr/>
                        <wps:spPr>
                          <a:xfrm>
                            <a:off x="0" y="0"/>
                            <a:ext cx="2410691" cy="1080481"/>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F0E7D99" id="矩形 18" o:spid="_x0000_s1026" style="position:absolute;left:0;text-align:left;margin-left:80.65pt;margin-top:178.05pt;width:189.8pt;height:8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" filled="f" strokecolor="red" strokeweight="2.5pt"/>
              </w:pict>
            </mc:Fallback>
          </mc:AlternateContent>
        </w:r>
      </w:ins>
      <w:ins w:id="88" w:author="xin" w:date="2022-07-08T21:10:00Z">
        <w:r w:rsidR="004E4216">
          <w:rPr>
            <w:noProof/>
          </w:rPr>
          <w:drawing>
            <wp:inline distT="0" distB="0" distL="0" distR="0" wp14:anchorId="365FB8C3" wp14:editId="6715EF42">
              <wp:extent cx="2612302" cy="33956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14687" cy="3398716"/>
                      </a:xfrm>
                      <a:prstGeom prst="rect">
                        <a:avLst/>
                      </a:prstGeom>
                      <a:noFill/>
                      <a:ln>
                        <a:noFill/>
                      </a:ln>
                    </pic:spPr>
                  </pic:pic>
                </a:graphicData>
              </a:graphic>
            </wp:inline>
          </w:drawing>
        </w:r>
      </w:ins>
    </w:p>
    <w:p w14:paraId="07479426" w14:textId="3DBA8DBA" w:rsidR="00210C58" w:rsidRDefault="00B1647C" w:rsidP="00595151">
      <w:pPr>
        <w:ind w:left="1080" w:firstLineChars="200" w:firstLine="480"/>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X</w:t>
      </w:r>
      <w:r>
        <w:rPr>
          <w:rFonts w:ascii="Times New Roman" w:eastAsia="宋体" w:hAnsi="Times New Roman" w:cs="Times New Roman"/>
          <w:sz w:val="24"/>
        </w:rPr>
        <w:t xml:space="preserve"> </w:t>
      </w:r>
      <w:r>
        <w:rPr>
          <w:rFonts w:ascii="Times New Roman" w:eastAsia="宋体" w:hAnsi="Times New Roman" w:cs="Times New Roman" w:hint="eastAsia"/>
          <w:sz w:val="24"/>
        </w:rPr>
        <w:t>设计电路板实物图</w:t>
      </w:r>
    </w:p>
    <w:p w14:paraId="300E1E66" w14:textId="77777777" w:rsidR="00CE134F" w:rsidRPr="004C4938" w:rsidRDefault="00CE134F" w:rsidP="00B1751F">
      <w:pPr>
        <w:ind w:left="1080"/>
        <w:rPr>
          <w:rFonts w:ascii="Times New Roman" w:eastAsia="宋体" w:hAnsi="Times New Roman" w:cs="Times New Roman"/>
          <w:sz w:val="24"/>
        </w:rPr>
      </w:pPr>
    </w:p>
    <w:p w14:paraId="3C5CD14A" w14:textId="174A2EB6" w:rsidR="00B1751F" w:rsidRDefault="00B1751F" w:rsidP="00D449D7">
      <w:pPr>
        <w:pStyle w:val="a9"/>
        <w:numPr>
          <w:ilvl w:val="0"/>
          <w:numId w:val="2"/>
        </w:numPr>
        <w:ind w:firstLineChars="0"/>
        <w:rPr>
          <w:rFonts w:ascii="Times New Roman" w:eastAsia="宋体" w:hAnsi="Times New Roman" w:cs="Times New Roman"/>
          <w:sz w:val="24"/>
        </w:rPr>
      </w:pPr>
      <w:r>
        <w:rPr>
          <w:rFonts w:ascii="Times New Roman" w:eastAsia="宋体" w:hAnsi="Times New Roman" w:cs="Times New Roman" w:hint="eastAsia"/>
          <w:sz w:val="24"/>
        </w:rPr>
        <w:t>数据</w:t>
      </w:r>
      <w:r w:rsidR="00CE134F">
        <w:rPr>
          <w:rFonts w:ascii="Times New Roman" w:eastAsia="宋体" w:hAnsi="Times New Roman" w:cs="Times New Roman" w:hint="eastAsia"/>
          <w:sz w:val="24"/>
        </w:rPr>
        <w:t>预处理</w:t>
      </w:r>
    </w:p>
    <w:p w14:paraId="4FD5E451" w14:textId="7F65E5F4" w:rsidR="00B1751F" w:rsidRPr="00CE134F" w:rsidRDefault="00B1751F" w:rsidP="00595151">
      <w:pPr>
        <w:pStyle w:val="a9"/>
        <w:ind w:left="1140" w:firstLine="480"/>
        <w:rPr>
          <w:rFonts w:ascii="Times New Roman" w:eastAsia="宋体" w:hAnsi="Times New Roman" w:cs="Times New Roman"/>
          <w:sz w:val="24"/>
        </w:rPr>
      </w:pPr>
      <w:r>
        <w:rPr>
          <w:rFonts w:ascii="Times New Roman" w:eastAsia="宋体" w:hAnsi="Times New Roman" w:cs="Times New Roman" w:hint="eastAsia"/>
          <w:sz w:val="24"/>
        </w:rPr>
        <w:t>由于控制光纤传感器是</w:t>
      </w:r>
      <w:r>
        <w:rPr>
          <w:rFonts w:ascii="Times New Roman" w:eastAsia="宋体" w:hAnsi="Times New Roman" w:cs="Times New Roman" w:hint="eastAsia"/>
          <w:sz w:val="24"/>
        </w:rPr>
        <w:t>2</w:t>
      </w:r>
      <w:r>
        <w:rPr>
          <w:rFonts w:ascii="Times New Roman" w:eastAsia="宋体" w:hAnsi="Times New Roman" w:cs="Times New Roman"/>
          <w:sz w:val="24"/>
        </w:rPr>
        <w:t>KH</w:t>
      </w:r>
      <w:r>
        <w:rPr>
          <w:rFonts w:ascii="Times New Roman" w:eastAsia="宋体" w:hAnsi="Times New Roman" w:cs="Times New Roman" w:hint="eastAsia"/>
          <w:sz w:val="24"/>
        </w:rPr>
        <w:t>z</w:t>
      </w:r>
      <w:r>
        <w:rPr>
          <w:rFonts w:ascii="Times New Roman" w:eastAsia="宋体" w:hAnsi="Times New Roman" w:cs="Times New Roman" w:hint="eastAsia"/>
          <w:sz w:val="24"/>
        </w:rPr>
        <w:t>的方波信号，所以光纤传感器以</w:t>
      </w:r>
      <w:r>
        <w:rPr>
          <w:rFonts w:ascii="Times New Roman" w:eastAsia="宋体" w:hAnsi="Times New Roman" w:cs="Times New Roman" w:hint="eastAsia"/>
          <w:sz w:val="24"/>
        </w:rPr>
        <w:t>2</w:t>
      </w:r>
      <w:r>
        <w:rPr>
          <w:rFonts w:ascii="Times New Roman" w:eastAsia="宋体" w:hAnsi="Times New Roman" w:cs="Times New Roman"/>
          <w:sz w:val="24"/>
        </w:rPr>
        <w:t>KH</w:t>
      </w:r>
      <w:r>
        <w:rPr>
          <w:rFonts w:ascii="Times New Roman" w:eastAsia="宋体" w:hAnsi="Times New Roman" w:cs="Times New Roman" w:hint="eastAsia"/>
          <w:sz w:val="24"/>
        </w:rPr>
        <w:t>z</w:t>
      </w:r>
      <w:r>
        <w:rPr>
          <w:rFonts w:ascii="Times New Roman" w:eastAsia="宋体" w:hAnsi="Times New Roman" w:cs="Times New Roman" w:hint="eastAsia"/>
          <w:sz w:val="24"/>
        </w:rPr>
        <w:t>的频率周期性</w:t>
      </w:r>
      <w:r w:rsidR="008E696B">
        <w:rPr>
          <w:rFonts w:ascii="Times New Roman" w:eastAsia="宋体" w:hAnsi="Times New Roman" w:cs="Times New Roman" w:hint="eastAsia"/>
          <w:sz w:val="24"/>
        </w:rPr>
        <w:t>地</w:t>
      </w:r>
      <w:r>
        <w:rPr>
          <w:rFonts w:ascii="Times New Roman" w:eastAsia="宋体" w:hAnsi="Times New Roman" w:cs="Times New Roman" w:hint="eastAsia"/>
          <w:sz w:val="24"/>
        </w:rPr>
        <w:t>亮暗，</w:t>
      </w:r>
      <w:r w:rsidR="00CE134F">
        <w:rPr>
          <w:rFonts w:ascii="Times New Roman" w:eastAsia="宋体" w:hAnsi="Times New Roman" w:cs="Times New Roman" w:hint="eastAsia"/>
          <w:sz w:val="24"/>
        </w:rPr>
        <w:t>F</w:t>
      </w:r>
      <w:r w:rsidR="00CE134F">
        <w:rPr>
          <w:rFonts w:ascii="Times New Roman" w:eastAsia="宋体" w:hAnsi="Times New Roman" w:cs="Times New Roman"/>
          <w:sz w:val="24"/>
        </w:rPr>
        <w:t>ig. 5</w:t>
      </w:r>
      <w:r w:rsidRPr="00CE134F">
        <w:rPr>
          <w:rFonts w:ascii="Times New Roman" w:eastAsia="宋体" w:hAnsi="Times New Roman" w:cs="Times New Roman" w:hint="eastAsia"/>
          <w:sz w:val="24"/>
        </w:rPr>
        <w:t>代表了控制信号与传感器输出信号的关系，其中控制信号为</w:t>
      </w:r>
      <w:r w:rsidRPr="00CE134F">
        <w:rPr>
          <w:rFonts w:ascii="Times New Roman" w:eastAsia="宋体" w:hAnsi="Times New Roman" w:cs="Times New Roman" w:hint="eastAsia"/>
          <w:sz w:val="24"/>
        </w:rPr>
        <w:t>C</w:t>
      </w:r>
      <w:r w:rsidRPr="00CE134F">
        <w:rPr>
          <w:rFonts w:ascii="Times New Roman" w:eastAsia="宋体" w:hAnsi="Times New Roman" w:cs="Times New Roman"/>
          <w:sz w:val="24"/>
        </w:rPr>
        <w:t>1,ADC</w:t>
      </w:r>
      <w:r w:rsidRPr="00CE134F">
        <w:rPr>
          <w:rFonts w:ascii="Times New Roman" w:eastAsia="宋体" w:hAnsi="Times New Roman" w:cs="Times New Roman" w:hint="eastAsia"/>
          <w:sz w:val="24"/>
        </w:rPr>
        <w:t>收集的光纤传感器信号为</w:t>
      </w:r>
      <w:r w:rsidRPr="00CE134F">
        <w:rPr>
          <w:rFonts w:ascii="Times New Roman" w:eastAsia="宋体" w:hAnsi="Times New Roman" w:cs="Times New Roman" w:hint="eastAsia"/>
          <w:sz w:val="24"/>
        </w:rPr>
        <w:t>C</w:t>
      </w:r>
      <w:r w:rsidRPr="00CE134F">
        <w:rPr>
          <w:rFonts w:ascii="Times New Roman" w:eastAsia="宋体" w:hAnsi="Times New Roman" w:cs="Times New Roman"/>
          <w:sz w:val="24"/>
        </w:rPr>
        <w:t>2</w:t>
      </w:r>
      <w:r w:rsidRPr="00CE134F">
        <w:rPr>
          <w:rFonts w:ascii="Times New Roman" w:eastAsia="宋体" w:hAnsi="Times New Roman" w:cs="Times New Roman" w:hint="eastAsia"/>
          <w:sz w:val="24"/>
        </w:rPr>
        <w:t>。</w:t>
      </w:r>
    </w:p>
    <w:p w14:paraId="5BA4C87F" w14:textId="13EEC540" w:rsidR="00B1751F" w:rsidRDefault="00B1751F" w:rsidP="00B1751F">
      <w:pPr>
        <w:pStyle w:val="a9"/>
        <w:ind w:left="1140" w:firstLineChars="0" w:firstLine="0"/>
        <w:rPr>
          <w:rFonts w:ascii="Times New Roman" w:eastAsia="宋体" w:hAnsi="Times New Roman" w:cs="Times New Roman"/>
          <w:color w:val="FF0000"/>
          <w:sz w:val="24"/>
        </w:rPr>
      </w:pPr>
      <w:r>
        <w:rPr>
          <w:noProof/>
        </w:rPr>
        <w:lastRenderedPageBreak/>
        <w:drawing>
          <wp:inline distT="0" distB="0" distL="0" distR="0" wp14:anchorId="319DE8C3" wp14:editId="47563EFD">
            <wp:extent cx="3966633" cy="2415034"/>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1505" cy="2430177"/>
                    </a:xfrm>
                    <a:prstGeom prst="rect">
                      <a:avLst/>
                    </a:prstGeom>
                  </pic:spPr>
                </pic:pic>
              </a:graphicData>
            </a:graphic>
          </wp:inline>
        </w:drawing>
      </w:r>
    </w:p>
    <w:p w14:paraId="4A11E684" w14:textId="6C501EC0" w:rsidR="00CE134F" w:rsidRPr="00CE134F" w:rsidRDefault="00CE134F" w:rsidP="00CE134F">
      <w:pPr>
        <w:pStyle w:val="a9"/>
        <w:ind w:left="1140" w:firstLineChars="0" w:firstLine="0"/>
        <w:jc w:val="center"/>
        <w:rPr>
          <w:rFonts w:ascii="Times New Roman" w:eastAsia="宋体" w:hAnsi="Times New Roman" w:cs="Times New Roman"/>
          <w:color w:val="000000" w:themeColor="text1"/>
          <w:sz w:val="24"/>
        </w:rPr>
      </w:pPr>
      <w:r w:rsidRPr="00CE134F">
        <w:rPr>
          <w:rFonts w:ascii="Times New Roman" w:eastAsia="宋体" w:hAnsi="Times New Roman" w:cs="Times New Roman" w:hint="eastAsia"/>
          <w:color w:val="000000" w:themeColor="text1"/>
          <w:sz w:val="24"/>
        </w:rPr>
        <w:t>Fig</w:t>
      </w:r>
      <w:r w:rsidRPr="00CE134F">
        <w:rPr>
          <w:rFonts w:ascii="Times New Roman" w:eastAsia="宋体" w:hAnsi="Times New Roman" w:cs="Times New Roman"/>
          <w:color w:val="000000" w:themeColor="text1"/>
          <w:sz w:val="24"/>
        </w:rPr>
        <w:t xml:space="preserve">. </w:t>
      </w:r>
      <w:r w:rsidR="003B747E">
        <w:rPr>
          <w:rFonts w:ascii="Times New Roman" w:eastAsia="宋体" w:hAnsi="Times New Roman" w:cs="Times New Roman" w:hint="eastAsia"/>
          <w:color w:val="000000" w:themeColor="text1"/>
          <w:sz w:val="24"/>
        </w:rPr>
        <w:t>6</w:t>
      </w:r>
      <w:r w:rsidRPr="00CE134F">
        <w:rPr>
          <w:rFonts w:ascii="Times New Roman" w:eastAsia="宋体" w:hAnsi="Times New Roman" w:cs="Times New Roman"/>
          <w:color w:val="000000" w:themeColor="text1"/>
          <w:sz w:val="24"/>
        </w:rPr>
        <w:t xml:space="preserve"> </w:t>
      </w:r>
      <w:r w:rsidRPr="00CE134F">
        <w:rPr>
          <w:rFonts w:ascii="Times New Roman" w:eastAsia="宋体" w:hAnsi="Times New Roman" w:cs="Times New Roman" w:hint="eastAsia"/>
          <w:color w:val="000000" w:themeColor="text1"/>
          <w:sz w:val="24"/>
        </w:rPr>
        <w:t>光纤传感信号</w:t>
      </w:r>
    </w:p>
    <w:p w14:paraId="4673F42B" w14:textId="77777777" w:rsidR="00CE134F" w:rsidRDefault="00CE134F" w:rsidP="00B1751F">
      <w:pPr>
        <w:pStyle w:val="a9"/>
        <w:ind w:left="1140" w:firstLineChars="0" w:firstLine="0"/>
        <w:rPr>
          <w:rFonts w:ascii="Times New Roman" w:eastAsia="宋体" w:hAnsi="Times New Roman" w:cs="Times New Roman"/>
          <w:color w:val="FF0000"/>
          <w:sz w:val="24"/>
        </w:rPr>
      </w:pPr>
    </w:p>
    <w:p w14:paraId="5BAC9E81" w14:textId="3F8FA2A0" w:rsidR="00B1751F" w:rsidRDefault="00B1751F" w:rsidP="00CE134F">
      <w:pPr>
        <w:pStyle w:val="a9"/>
        <w:ind w:left="1140" w:firstLine="480"/>
        <w:rPr>
          <w:rFonts w:ascii="Times New Roman" w:eastAsia="宋体" w:hAnsi="Times New Roman" w:cs="Times New Roman"/>
          <w:sz w:val="24"/>
        </w:rPr>
      </w:pPr>
      <w:r>
        <w:rPr>
          <w:rFonts w:ascii="Times New Roman" w:eastAsia="宋体" w:hAnsi="Times New Roman" w:cs="Times New Roman" w:hint="eastAsia"/>
          <w:sz w:val="24"/>
        </w:rPr>
        <w:t>控制信号为低电平时，光纤传感器发光，</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接收到的传感器信号为探测的物料表面的信息信号。当控制信号为高电平的时候，光纤传感器熄灭，</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接收到的信号为背景光信号。</w:t>
      </w:r>
      <w:r w:rsidR="00CE134F">
        <w:rPr>
          <w:rFonts w:ascii="Times New Roman" w:eastAsia="宋体" w:hAnsi="Times New Roman" w:cs="Times New Roman" w:hint="eastAsia"/>
          <w:sz w:val="24"/>
        </w:rPr>
        <w:t>将两者做差分得到的数据</w:t>
      </w:r>
      <w:r>
        <w:rPr>
          <w:rFonts w:ascii="Times New Roman" w:eastAsia="宋体" w:hAnsi="Times New Roman" w:cs="Times New Roman" w:hint="eastAsia"/>
          <w:sz w:val="24"/>
        </w:rPr>
        <w:t>，就是去除了背景光影响的物料表面的特征信号。实际情况下的这两个信号在示波器显示的情况如</w:t>
      </w:r>
      <w:r w:rsidR="00CE134F">
        <w:rPr>
          <w:rFonts w:ascii="Times New Roman" w:eastAsia="宋体" w:hAnsi="Times New Roman" w:cs="Times New Roman" w:hint="eastAsia"/>
          <w:sz w:val="24"/>
        </w:rPr>
        <w:t>Fig</w:t>
      </w:r>
      <w:r w:rsidR="00CE134F">
        <w:rPr>
          <w:rFonts w:ascii="Times New Roman" w:eastAsia="宋体" w:hAnsi="Times New Roman" w:cs="Times New Roman"/>
          <w:sz w:val="24"/>
        </w:rPr>
        <w:t xml:space="preserve">. </w:t>
      </w:r>
      <w:r w:rsidR="003B747E">
        <w:rPr>
          <w:rFonts w:ascii="Times New Roman" w:eastAsia="宋体" w:hAnsi="Times New Roman" w:cs="Times New Roman" w:hint="eastAsia"/>
          <w:sz w:val="24"/>
        </w:rPr>
        <w:t>7</w:t>
      </w:r>
      <w:r>
        <w:rPr>
          <w:rFonts w:ascii="Times New Roman" w:eastAsia="宋体" w:hAnsi="Times New Roman" w:cs="Times New Roman" w:hint="eastAsia"/>
          <w:sz w:val="24"/>
        </w:rPr>
        <w:t>所示：</w:t>
      </w:r>
    </w:p>
    <w:p w14:paraId="0849AA10" w14:textId="77777777" w:rsidR="00B1751F" w:rsidRDefault="00B1751F" w:rsidP="00B1751F">
      <w:pPr>
        <w:pStyle w:val="a9"/>
        <w:ind w:left="1140"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sz w:val="24"/>
        </w:rPr>
        <w:t xml:space="preserve">              </w:t>
      </w:r>
      <w:r w:rsidRPr="00A13A62">
        <w:rPr>
          <w:rFonts w:ascii="Times New Roman" w:eastAsia="宋体" w:hAnsi="Times New Roman" w:cs="Times New Roman"/>
          <w:noProof/>
          <w:sz w:val="24"/>
        </w:rPr>
        <w:drawing>
          <wp:inline distT="0" distB="0" distL="0" distR="0" wp14:anchorId="5830CFF6" wp14:editId="63A7031E">
            <wp:extent cx="5274310" cy="35890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589020"/>
                    </a:xfrm>
                    <a:prstGeom prst="rect">
                      <a:avLst/>
                    </a:prstGeom>
                    <a:noFill/>
                    <a:ln>
                      <a:noFill/>
                    </a:ln>
                  </pic:spPr>
                </pic:pic>
              </a:graphicData>
            </a:graphic>
          </wp:inline>
        </w:drawing>
      </w:r>
    </w:p>
    <w:p w14:paraId="0D0DCA35" w14:textId="41193953" w:rsidR="00B1751F" w:rsidRDefault="00CE134F" w:rsidP="00CE134F">
      <w:pPr>
        <w:jc w:val="center"/>
        <w:rPr>
          <w:rFonts w:ascii="Times New Roman" w:eastAsia="宋体" w:hAnsi="Times New Roman" w:cs="Times New Roman"/>
          <w:sz w:val="24"/>
        </w:rPr>
      </w:pPr>
      <w:r>
        <w:rPr>
          <w:rFonts w:ascii="Times New Roman" w:eastAsia="宋体" w:hAnsi="Times New Roman" w:cs="Times New Roman"/>
          <w:sz w:val="24"/>
        </w:rPr>
        <w:t>F</w:t>
      </w:r>
      <w:r>
        <w:rPr>
          <w:rFonts w:ascii="Times New Roman" w:eastAsia="宋体" w:hAnsi="Times New Roman" w:cs="Times New Roman" w:hint="eastAsia"/>
          <w:sz w:val="24"/>
        </w:rPr>
        <w:t>ig</w:t>
      </w:r>
      <w:r>
        <w:rPr>
          <w:rFonts w:ascii="Times New Roman" w:eastAsia="宋体" w:hAnsi="Times New Roman" w:cs="Times New Roman"/>
          <w:sz w:val="24"/>
        </w:rPr>
        <w:t xml:space="preserve">. </w:t>
      </w:r>
      <w:r w:rsidR="003B747E">
        <w:rPr>
          <w:rFonts w:ascii="Times New Roman" w:eastAsia="宋体" w:hAnsi="Times New Roman" w:cs="Times New Roman" w:hint="eastAsia"/>
          <w:sz w:val="24"/>
        </w:rPr>
        <w:t>7</w:t>
      </w:r>
      <w:r>
        <w:rPr>
          <w:rFonts w:ascii="Times New Roman" w:eastAsia="宋体" w:hAnsi="Times New Roman" w:cs="Times New Roman"/>
          <w:sz w:val="24"/>
        </w:rPr>
        <w:t xml:space="preserve"> </w:t>
      </w:r>
      <w:r>
        <w:rPr>
          <w:rFonts w:ascii="Times New Roman" w:eastAsia="宋体" w:hAnsi="Times New Roman" w:cs="Times New Roman" w:hint="eastAsia"/>
          <w:sz w:val="24"/>
        </w:rPr>
        <w:t>光纤传感信号</w:t>
      </w:r>
      <w:r>
        <w:rPr>
          <w:rFonts w:ascii="Times New Roman" w:eastAsia="宋体" w:hAnsi="Times New Roman" w:cs="Times New Roman" w:hint="eastAsia"/>
          <w:sz w:val="24"/>
        </w:rPr>
        <w:t>(</w:t>
      </w:r>
      <w:r>
        <w:rPr>
          <w:rFonts w:ascii="Times New Roman" w:eastAsia="宋体" w:hAnsi="Times New Roman" w:cs="Times New Roman" w:hint="eastAsia"/>
          <w:sz w:val="24"/>
        </w:rPr>
        <w:t>示波器图示</w:t>
      </w:r>
      <w:r>
        <w:rPr>
          <w:rFonts w:ascii="Times New Roman" w:eastAsia="宋体" w:hAnsi="Times New Roman" w:cs="Times New Roman"/>
          <w:sz w:val="24"/>
        </w:rPr>
        <w:t>)</w:t>
      </w:r>
    </w:p>
    <w:p w14:paraId="7F0E59B3" w14:textId="77777777" w:rsidR="00CE134F" w:rsidRPr="00A13A62" w:rsidRDefault="00CE134F" w:rsidP="00B1751F">
      <w:pPr>
        <w:rPr>
          <w:rFonts w:ascii="Times New Roman" w:eastAsia="宋体" w:hAnsi="Times New Roman" w:cs="Times New Roman"/>
          <w:sz w:val="24"/>
        </w:rPr>
      </w:pPr>
    </w:p>
    <w:p w14:paraId="281B0CE8" w14:textId="1C4C4615" w:rsidR="00B1751F" w:rsidRDefault="00B1751F" w:rsidP="00CE134F">
      <w:pPr>
        <w:pStyle w:val="a9"/>
        <w:ind w:left="1140"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由于</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采集的数据</w:t>
      </w:r>
      <w:proofErr w:type="gramStart"/>
      <w:r>
        <w:rPr>
          <w:rFonts w:ascii="Times New Roman" w:eastAsia="宋体" w:hAnsi="Times New Roman" w:cs="Times New Roman" w:hint="eastAsia"/>
          <w:sz w:val="24"/>
        </w:rPr>
        <w:t>个</w:t>
      </w:r>
      <w:proofErr w:type="gramEnd"/>
      <w:r>
        <w:rPr>
          <w:rFonts w:ascii="Times New Roman" w:eastAsia="宋体" w:hAnsi="Times New Roman" w:cs="Times New Roman" w:hint="eastAsia"/>
          <w:sz w:val="24"/>
        </w:rPr>
        <w:t>数点过多，并且会有电路噪声产生的毛刺，所以在将</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采集的数据通过均值滤波，来降低数据点的个数，并</w:t>
      </w:r>
      <w:r w:rsidR="00CE134F">
        <w:rPr>
          <w:rFonts w:ascii="Times New Roman" w:eastAsia="宋体" w:hAnsi="Times New Roman" w:cs="Times New Roman" w:hint="eastAsia"/>
          <w:sz w:val="24"/>
        </w:rPr>
        <w:t>减少噪声等因素带来的误差。</w:t>
      </w:r>
    </w:p>
    <w:p w14:paraId="7B72B9D7" w14:textId="35295EB5" w:rsidR="00B1751F" w:rsidRPr="00CE134F" w:rsidRDefault="00B1751F" w:rsidP="00CE134F">
      <w:pPr>
        <w:rPr>
          <w:rFonts w:ascii="Times New Roman" w:eastAsia="宋体" w:hAnsi="Times New Roman" w:cs="Times New Roman"/>
          <w:sz w:val="24"/>
        </w:rPr>
      </w:pPr>
    </w:p>
    <w:p w14:paraId="7B506F67" w14:textId="5D66CF28" w:rsidR="00B1751F" w:rsidRDefault="00B1751F" w:rsidP="00D449D7">
      <w:pPr>
        <w:pStyle w:val="a9"/>
        <w:numPr>
          <w:ilvl w:val="0"/>
          <w:numId w:val="2"/>
        </w:numPr>
        <w:ind w:firstLineChars="0"/>
        <w:rPr>
          <w:rFonts w:ascii="Times New Roman" w:eastAsia="宋体" w:hAnsi="Times New Roman" w:cs="Times New Roman"/>
          <w:sz w:val="24"/>
        </w:rPr>
      </w:pPr>
      <w:r w:rsidRPr="004E411B">
        <w:rPr>
          <w:rFonts w:ascii="Times New Roman" w:eastAsia="宋体" w:hAnsi="Times New Roman" w:cs="Times New Roman" w:hint="eastAsia"/>
          <w:sz w:val="24"/>
        </w:rPr>
        <w:t>数据模板</w:t>
      </w:r>
      <w:r w:rsidR="008E696B">
        <w:rPr>
          <w:rFonts w:ascii="Times New Roman" w:eastAsia="宋体" w:hAnsi="Times New Roman" w:cs="Times New Roman" w:hint="eastAsia"/>
          <w:sz w:val="24"/>
        </w:rPr>
        <w:t>训练</w:t>
      </w:r>
    </w:p>
    <w:p w14:paraId="56FC9EBB" w14:textId="6E44EBE9" w:rsidR="004E3D79" w:rsidRDefault="004E3D79" w:rsidP="00CE134F">
      <w:pPr>
        <w:pStyle w:val="a9"/>
        <w:ind w:left="1140" w:firstLine="480"/>
        <w:rPr>
          <w:rFonts w:ascii="Times New Roman" w:eastAsia="宋体" w:hAnsi="Times New Roman" w:cs="Times New Roman"/>
          <w:sz w:val="24"/>
        </w:rPr>
      </w:pPr>
      <w:r>
        <w:rPr>
          <w:rFonts w:ascii="Times New Roman" w:eastAsia="宋体" w:hAnsi="Times New Roman" w:cs="Times New Roman" w:hint="eastAsia"/>
          <w:sz w:val="24"/>
        </w:rPr>
        <w:t>当一个物料样本经过光纤传感器后，光传感信号数据被识别，并且在经过预处理后，就可以得到该样本的一维特征曲线</w:t>
      </w:r>
      <w:r w:rsidR="00B1751F">
        <w:rPr>
          <w:rFonts w:ascii="Times New Roman" w:eastAsia="宋体" w:hAnsi="Times New Roman" w:cs="Times New Roman" w:hint="eastAsia"/>
          <w:sz w:val="24"/>
        </w:rPr>
        <w:t>。</w:t>
      </w:r>
      <w:r>
        <w:rPr>
          <w:rFonts w:ascii="Times New Roman" w:eastAsia="宋体" w:hAnsi="Times New Roman" w:cs="Times New Roman" w:hint="eastAsia"/>
          <w:sz w:val="24"/>
        </w:rPr>
        <w:t>不同的物料样本对应着不同的特征曲线，基于此点，我们便可以通过识别数据的特征来判定，该数据属于哪一类型的样本。这是我们模板训练及后续</w:t>
      </w: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匹配算法的基本原理。</w:t>
      </w:r>
    </w:p>
    <w:p w14:paraId="4FBC3E54" w14:textId="3D343A11" w:rsidR="004E3D79" w:rsidRDefault="00595151" w:rsidP="00CE134F">
      <w:pPr>
        <w:pStyle w:val="a9"/>
        <w:ind w:left="1140" w:firstLine="480"/>
        <w:rPr>
          <w:rFonts w:ascii="Times New Roman" w:eastAsia="宋体" w:hAnsi="Times New Roman" w:cs="Times New Roman"/>
          <w:sz w:val="24"/>
        </w:rPr>
      </w:pPr>
      <w:r>
        <w:rPr>
          <w:rFonts w:ascii="Times New Roman" w:eastAsia="宋体" w:hAnsi="Times New Roman" w:cs="Times New Roman" w:hint="eastAsia"/>
          <w:sz w:val="24"/>
        </w:rPr>
        <w:t>训练模板时，</w:t>
      </w:r>
      <w:r w:rsidR="003B747E">
        <w:rPr>
          <w:rFonts w:ascii="Times New Roman" w:eastAsia="宋体" w:hAnsi="Times New Roman" w:cs="Times New Roman" w:hint="eastAsia"/>
          <w:sz w:val="24"/>
        </w:rPr>
        <w:t>我们需要放置多个同一类型的物料样本于</w:t>
      </w:r>
      <w:proofErr w:type="gramStart"/>
      <w:r w:rsidR="003B747E">
        <w:rPr>
          <w:rFonts w:ascii="Times New Roman" w:eastAsia="宋体" w:hAnsi="Times New Roman" w:cs="Times New Roman" w:hint="eastAsia"/>
          <w:sz w:val="24"/>
        </w:rPr>
        <w:t>振动盘</w:t>
      </w:r>
      <w:proofErr w:type="gramEnd"/>
      <w:r w:rsidR="003B747E">
        <w:rPr>
          <w:rFonts w:ascii="Times New Roman" w:eastAsia="宋体" w:hAnsi="Times New Roman" w:cs="Times New Roman" w:hint="eastAsia"/>
          <w:sz w:val="24"/>
        </w:rPr>
        <w:t>轨道上，通过光纤传感器、</w:t>
      </w:r>
      <w:r w:rsidR="003B747E">
        <w:rPr>
          <w:rFonts w:ascii="Times New Roman" w:eastAsia="宋体" w:hAnsi="Times New Roman" w:cs="Times New Roman" w:hint="eastAsia"/>
          <w:sz w:val="24"/>
        </w:rPr>
        <w:t>A</w:t>
      </w:r>
      <w:r w:rsidR="003B747E">
        <w:rPr>
          <w:rFonts w:ascii="Times New Roman" w:eastAsia="宋体" w:hAnsi="Times New Roman" w:cs="Times New Roman"/>
          <w:sz w:val="24"/>
        </w:rPr>
        <w:t>DC</w:t>
      </w:r>
      <w:r w:rsidR="003B747E">
        <w:rPr>
          <w:rFonts w:ascii="Times New Roman" w:eastAsia="宋体" w:hAnsi="Times New Roman" w:cs="Times New Roman" w:hint="eastAsia"/>
          <w:sz w:val="24"/>
        </w:rPr>
        <w:t>获取到多组数据后，根据模板的一维图形特点，如峰值区间位置、数据长度等特征，将这些模板做统计学上的处理，包括一维数据对齐，数据点平均，补点等操作后，获取统计学意义上的一个模板。</w:t>
      </w:r>
      <w:r w:rsidR="003A331A">
        <w:rPr>
          <w:rFonts w:ascii="Times New Roman" w:eastAsia="宋体" w:hAnsi="Times New Roman" w:cs="Times New Roman" w:hint="eastAsia"/>
          <w:sz w:val="24"/>
        </w:rPr>
        <w:t>在训练结束后，单片机会将所有相关的参数、模板数据等都保存到指定的</w:t>
      </w:r>
      <w:r w:rsidR="003A331A">
        <w:rPr>
          <w:rFonts w:ascii="Times New Roman" w:eastAsia="宋体" w:hAnsi="Times New Roman" w:cs="Times New Roman" w:hint="eastAsia"/>
          <w:sz w:val="24"/>
        </w:rPr>
        <w:t>F</w:t>
      </w:r>
      <w:r w:rsidR="003A331A">
        <w:rPr>
          <w:rFonts w:ascii="Times New Roman" w:eastAsia="宋体" w:hAnsi="Times New Roman" w:cs="Times New Roman"/>
          <w:sz w:val="24"/>
        </w:rPr>
        <w:t>LASH</w:t>
      </w:r>
      <w:r w:rsidR="003A331A">
        <w:rPr>
          <w:rFonts w:ascii="Times New Roman" w:eastAsia="宋体" w:hAnsi="Times New Roman" w:cs="Times New Roman" w:hint="eastAsia"/>
          <w:sz w:val="24"/>
        </w:rPr>
        <w:t>空间内，以防止掉电或复位后数据丢失。</w:t>
      </w:r>
    </w:p>
    <w:p w14:paraId="17A47F96" w14:textId="77777777" w:rsidR="003A331A" w:rsidRDefault="003A331A" w:rsidP="00CE134F">
      <w:pPr>
        <w:pStyle w:val="a9"/>
        <w:ind w:left="1140" w:firstLine="480"/>
        <w:rPr>
          <w:rFonts w:ascii="Times New Roman" w:eastAsia="宋体" w:hAnsi="Times New Roman" w:cs="Times New Roman"/>
          <w:sz w:val="24"/>
        </w:rPr>
      </w:pPr>
    </w:p>
    <w:p w14:paraId="315527C9" w14:textId="09018847" w:rsidR="00B1751F" w:rsidRDefault="00B1751F" w:rsidP="00D449D7">
      <w:pPr>
        <w:pStyle w:val="a9"/>
        <w:numPr>
          <w:ilvl w:val="0"/>
          <w:numId w:val="2"/>
        </w:numPr>
        <w:ind w:firstLineChars="0"/>
        <w:rPr>
          <w:rFonts w:ascii="Times New Roman" w:eastAsia="宋体" w:hAnsi="Times New Roman" w:cs="Times New Roman"/>
          <w:sz w:val="24"/>
        </w:rPr>
      </w:pPr>
      <w:r>
        <w:rPr>
          <w:rFonts w:ascii="Times New Roman" w:eastAsia="宋体" w:hAnsi="Times New Roman" w:cs="Times New Roman" w:hint="eastAsia"/>
          <w:sz w:val="24"/>
        </w:rPr>
        <w:t>D</w:t>
      </w:r>
      <w:r>
        <w:rPr>
          <w:rFonts w:ascii="Times New Roman" w:eastAsia="宋体" w:hAnsi="Times New Roman" w:cs="Times New Roman"/>
          <w:sz w:val="24"/>
        </w:rPr>
        <w:t>TW</w:t>
      </w:r>
      <w:r w:rsidR="008E696B">
        <w:rPr>
          <w:rFonts w:ascii="Times New Roman" w:eastAsia="宋体" w:hAnsi="Times New Roman" w:cs="Times New Roman" w:hint="eastAsia"/>
          <w:sz w:val="24"/>
        </w:rPr>
        <w:t>匹配</w:t>
      </w:r>
    </w:p>
    <w:p w14:paraId="2AE42595" w14:textId="4A8DC72F" w:rsidR="00B1751F" w:rsidRDefault="00D40ACD" w:rsidP="00D40ACD">
      <w:pPr>
        <w:ind w:left="1080" w:firstLineChars="200" w:firstLine="480"/>
        <w:rPr>
          <w:rFonts w:ascii="Times New Roman" w:eastAsia="宋体" w:hAnsi="Times New Roman" w:cs="Times New Roman"/>
          <w:sz w:val="24"/>
        </w:rPr>
      </w:pP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动态时规整</w:t>
      </w:r>
      <w:r>
        <w:rPr>
          <w:rFonts w:ascii="Times New Roman" w:eastAsia="宋体" w:hAnsi="Times New Roman" w:cs="Times New Roman"/>
          <w:sz w:val="24"/>
        </w:rPr>
        <w:t>)</w:t>
      </w:r>
      <w:r>
        <w:rPr>
          <w:rFonts w:ascii="Times New Roman" w:eastAsia="宋体" w:hAnsi="Times New Roman" w:cs="Times New Roman" w:hint="eastAsia"/>
          <w:sz w:val="24"/>
        </w:rPr>
        <w:t>基于动态规划的思想，能有效解决时间序列展宽或压缩的问题</w:t>
      </w:r>
      <w:r w:rsidRPr="00BD10DB">
        <w:rPr>
          <w:rFonts w:ascii="Times New Roman" w:eastAsia="宋体" w:hAnsi="Times New Roman" w:cs="Times New Roman" w:hint="eastAsia"/>
          <w:sz w:val="24"/>
          <w:vertAlign w:val="superscript"/>
        </w:rPr>
        <w:t>[</w:t>
      </w:r>
      <w:r w:rsidR="00F8102E">
        <w:rPr>
          <w:rFonts w:ascii="Times New Roman" w:eastAsia="宋体" w:hAnsi="Times New Roman" w:cs="Times New Roman" w:hint="eastAsia"/>
          <w:sz w:val="24"/>
          <w:vertAlign w:val="superscript"/>
        </w:rPr>
        <w:t>1</w:t>
      </w:r>
      <w:r w:rsidRPr="00BD10DB">
        <w:rPr>
          <w:rFonts w:ascii="Times New Roman" w:eastAsia="宋体" w:hAnsi="Times New Roman" w:cs="Times New Roman"/>
          <w:sz w:val="24"/>
          <w:vertAlign w:val="superscript"/>
        </w:rPr>
        <w:t>,</w:t>
      </w:r>
      <w:r w:rsidR="00F8102E">
        <w:rPr>
          <w:rFonts w:ascii="Times New Roman" w:eastAsia="宋体" w:hAnsi="Times New Roman" w:cs="Times New Roman" w:hint="eastAsia"/>
          <w:sz w:val="24"/>
          <w:vertAlign w:val="superscript"/>
        </w:rPr>
        <w:t>2</w:t>
      </w:r>
      <w:r w:rsidRPr="00BD10DB">
        <w:rPr>
          <w:rFonts w:ascii="Times New Roman" w:eastAsia="宋体" w:hAnsi="Times New Roman" w:cs="Times New Roman"/>
          <w:sz w:val="24"/>
          <w:vertAlign w:val="superscript"/>
        </w:rPr>
        <w:t>]</w:t>
      </w:r>
      <w:r>
        <w:rPr>
          <w:rFonts w:ascii="Times New Roman" w:eastAsia="宋体" w:hAnsi="Times New Roman" w:cs="Times New Roman" w:hint="eastAsia"/>
          <w:sz w:val="24"/>
        </w:rPr>
        <w:t>。当</w:t>
      </w:r>
      <w:r w:rsidRPr="00C07E55">
        <w:rPr>
          <w:rFonts w:ascii="Times New Roman" w:eastAsia="宋体" w:hAnsi="Times New Roman" w:cs="Times New Roman" w:hint="eastAsia"/>
          <w:sz w:val="24"/>
        </w:rPr>
        <w:t>序列长短不一，或时间步</w:t>
      </w:r>
      <w:proofErr w:type="gramStart"/>
      <w:r w:rsidRPr="00C07E55">
        <w:rPr>
          <w:rFonts w:ascii="Times New Roman" w:eastAsia="宋体" w:hAnsi="Times New Roman" w:cs="Times New Roman" w:hint="eastAsia"/>
          <w:sz w:val="24"/>
        </w:rPr>
        <w:t>不</w:t>
      </w:r>
      <w:proofErr w:type="gramEnd"/>
      <w:r w:rsidRPr="00C07E55">
        <w:rPr>
          <w:rFonts w:ascii="Times New Roman" w:eastAsia="宋体" w:hAnsi="Times New Roman" w:cs="Times New Roman" w:hint="eastAsia"/>
          <w:sz w:val="24"/>
        </w:rPr>
        <w:t>对齐的时候</w:t>
      </w:r>
      <w:r>
        <w:rPr>
          <w:rFonts w:ascii="Times New Roman" w:eastAsia="宋体" w:hAnsi="Times New Roman" w:cs="Times New Roman" w:hint="eastAsia"/>
          <w:sz w:val="24"/>
        </w:rPr>
        <w:t>，也可</w:t>
      </w:r>
      <w:r w:rsidRPr="00C07E55">
        <w:rPr>
          <w:rFonts w:ascii="Times New Roman" w:eastAsia="宋体" w:hAnsi="Times New Roman" w:cs="Times New Roman" w:hint="eastAsia"/>
          <w:sz w:val="24"/>
        </w:rPr>
        <w:t>以达到</w:t>
      </w:r>
      <w:r>
        <w:rPr>
          <w:rFonts w:ascii="Times New Roman" w:eastAsia="宋体" w:hAnsi="Times New Roman" w:cs="Times New Roman" w:hint="eastAsia"/>
          <w:sz w:val="24"/>
        </w:rPr>
        <w:t>很</w:t>
      </w:r>
      <w:r w:rsidRPr="00C07E55">
        <w:rPr>
          <w:rFonts w:ascii="Times New Roman" w:eastAsia="宋体" w:hAnsi="Times New Roman" w:cs="Times New Roman" w:hint="eastAsia"/>
          <w:sz w:val="24"/>
        </w:rPr>
        <w:t>好的对齐效果</w:t>
      </w:r>
      <w:r>
        <w:rPr>
          <w:rFonts w:ascii="Times New Roman" w:eastAsia="宋体" w:hAnsi="Times New Roman" w:cs="Times New Roman" w:hint="eastAsia"/>
          <w:sz w:val="24"/>
        </w:rPr>
        <w:t>。</w:t>
      </w:r>
      <w:r w:rsidR="00B1751F">
        <w:rPr>
          <w:rFonts w:ascii="Times New Roman" w:eastAsia="宋体" w:hAnsi="Times New Roman" w:cs="Times New Roman" w:hint="eastAsia"/>
          <w:sz w:val="24"/>
        </w:rPr>
        <w:t>由于物料在振动盘上的速度并不是匀速的</w:t>
      </w:r>
      <w:r w:rsidR="003A331A">
        <w:rPr>
          <w:rFonts w:ascii="Times New Roman" w:eastAsia="宋体" w:hAnsi="Times New Roman" w:cs="Times New Roman" w:hint="eastAsia"/>
          <w:sz w:val="24"/>
        </w:rPr>
        <w:t>，且考虑到振动、摩擦力等外界因素带来的影响</w:t>
      </w:r>
      <w:r w:rsidR="00B1751F">
        <w:rPr>
          <w:rFonts w:ascii="Times New Roman" w:eastAsia="宋体" w:hAnsi="Times New Roman" w:cs="Times New Roman" w:hint="eastAsia"/>
          <w:sz w:val="24"/>
        </w:rPr>
        <w:t>，</w:t>
      </w:r>
      <w:r w:rsidR="003A331A">
        <w:rPr>
          <w:rFonts w:ascii="Times New Roman" w:eastAsia="宋体" w:hAnsi="Times New Roman" w:cs="Times New Roman" w:hint="eastAsia"/>
          <w:sz w:val="24"/>
        </w:rPr>
        <w:t>D</w:t>
      </w:r>
      <w:r w:rsidR="003A331A">
        <w:rPr>
          <w:rFonts w:ascii="Times New Roman" w:eastAsia="宋体" w:hAnsi="Times New Roman" w:cs="Times New Roman"/>
          <w:sz w:val="24"/>
        </w:rPr>
        <w:t>TW</w:t>
      </w:r>
      <w:r w:rsidR="003A331A">
        <w:rPr>
          <w:rFonts w:ascii="Times New Roman" w:eastAsia="宋体" w:hAnsi="Times New Roman" w:cs="Times New Roman" w:hint="eastAsia"/>
          <w:sz w:val="24"/>
        </w:rPr>
        <w:t>匹配算法是在该场景下行之有效且效果卓越的</w:t>
      </w:r>
      <w:r w:rsidR="00B1751F">
        <w:rPr>
          <w:rFonts w:ascii="Times New Roman" w:eastAsia="宋体" w:hAnsi="Times New Roman" w:cs="Times New Roman" w:hint="eastAsia"/>
          <w:sz w:val="24"/>
        </w:rPr>
        <w:t>。当新的物料到来时，单片机通过</w:t>
      </w:r>
      <w:r w:rsidR="00B1751F">
        <w:rPr>
          <w:rFonts w:ascii="Times New Roman" w:eastAsia="宋体" w:hAnsi="Times New Roman" w:cs="Times New Roman" w:hint="eastAsia"/>
          <w:sz w:val="24"/>
        </w:rPr>
        <w:t>A</w:t>
      </w:r>
      <w:r w:rsidR="00B1751F">
        <w:rPr>
          <w:rFonts w:ascii="Times New Roman" w:eastAsia="宋体" w:hAnsi="Times New Roman" w:cs="Times New Roman"/>
          <w:sz w:val="24"/>
        </w:rPr>
        <w:t>DC</w:t>
      </w:r>
      <w:r>
        <w:rPr>
          <w:rFonts w:ascii="Times New Roman" w:eastAsia="宋体" w:hAnsi="Times New Roman" w:cs="Times New Roman" w:hint="eastAsia"/>
          <w:sz w:val="24"/>
        </w:rPr>
        <w:t>采集</w:t>
      </w:r>
      <w:r w:rsidR="00B1751F">
        <w:rPr>
          <w:rFonts w:ascii="Times New Roman" w:eastAsia="宋体" w:hAnsi="Times New Roman" w:cs="Times New Roman" w:hint="eastAsia"/>
          <w:sz w:val="24"/>
        </w:rPr>
        <w:t>的数据与</w:t>
      </w:r>
      <w:r>
        <w:rPr>
          <w:rFonts w:ascii="Times New Roman" w:eastAsia="宋体" w:hAnsi="Times New Roman" w:cs="Times New Roman" w:hint="eastAsia"/>
          <w:sz w:val="24"/>
        </w:rPr>
        <w:t>各个已训练好的不同模板的标准数据进行匹配，来找到最优的匹配类型，进而判定该物料属于哪一个模板类型</w:t>
      </w:r>
      <w:r w:rsidR="00B1751F">
        <w:rPr>
          <w:rFonts w:ascii="Times New Roman" w:eastAsia="宋体" w:hAnsi="Times New Roman" w:cs="Times New Roman" w:hint="eastAsia"/>
          <w:sz w:val="24"/>
        </w:rPr>
        <w:t>。</w:t>
      </w:r>
      <w:r>
        <w:rPr>
          <w:rFonts w:ascii="Times New Roman" w:eastAsia="宋体" w:hAnsi="Times New Roman" w:cs="Times New Roman" w:hint="eastAsia"/>
          <w:sz w:val="24"/>
        </w:rPr>
        <w:t>但由于该算法的计算复杂，算法复杂度为</w:t>
      </w:r>
      <w:r>
        <w:rPr>
          <w:rFonts w:ascii="Times New Roman" w:eastAsia="宋体" w:hAnsi="Times New Roman" w:cs="Times New Roman" w:hint="eastAsia"/>
          <w:sz w:val="24"/>
        </w:rPr>
        <w:t>O</w:t>
      </w:r>
      <w:r>
        <w:rPr>
          <w:rFonts w:ascii="Times New Roman" w:eastAsia="宋体" w:hAnsi="Times New Roman" w:cs="Times New Roman"/>
          <w:sz w:val="24"/>
        </w:rPr>
        <w:t>(n</w:t>
      </w:r>
      <w:r w:rsidRPr="00D40ACD">
        <w:rPr>
          <w:rFonts w:ascii="Times New Roman" w:eastAsia="宋体" w:hAnsi="Times New Roman" w:cs="Times New Roman"/>
          <w:sz w:val="24"/>
          <w:vertAlign w:val="superscript"/>
        </w:rPr>
        <w:t>2</w:t>
      </w:r>
      <w:r>
        <w:rPr>
          <w:rFonts w:ascii="Times New Roman" w:eastAsia="宋体" w:hAnsi="Times New Roman" w:cs="Times New Roman"/>
          <w:sz w:val="24"/>
        </w:rPr>
        <w:t>),</w:t>
      </w:r>
      <w:r>
        <w:rPr>
          <w:rFonts w:ascii="Times New Roman" w:eastAsia="宋体" w:hAnsi="Times New Roman" w:cs="Times New Roman" w:hint="eastAsia"/>
          <w:sz w:val="24"/>
        </w:rPr>
        <w:t>即使</w:t>
      </w:r>
      <w:r>
        <w:rPr>
          <w:rFonts w:ascii="Times New Roman" w:eastAsia="宋体" w:hAnsi="Times New Roman" w:cs="Times New Roman" w:hint="eastAsia"/>
          <w:sz w:val="24"/>
        </w:rPr>
        <w:t>C</w:t>
      </w:r>
      <w:r>
        <w:rPr>
          <w:rFonts w:ascii="Times New Roman" w:eastAsia="宋体" w:hAnsi="Times New Roman" w:cs="Times New Roman"/>
          <w:sz w:val="24"/>
        </w:rPr>
        <w:t>H32V307</w:t>
      </w:r>
      <w:r>
        <w:rPr>
          <w:rFonts w:ascii="Times New Roman" w:eastAsia="宋体" w:hAnsi="Times New Roman" w:cs="Times New Roman" w:hint="eastAsia"/>
          <w:sz w:val="24"/>
        </w:rPr>
        <w:t>单片机的工作频率能达到</w:t>
      </w:r>
      <w:r>
        <w:rPr>
          <w:rFonts w:ascii="Times New Roman" w:eastAsia="宋体" w:hAnsi="Times New Roman" w:cs="Times New Roman" w:hint="eastAsia"/>
          <w:sz w:val="24"/>
        </w:rPr>
        <w:t>144</w:t>
      </w:r>
      <w:r>
        <w:rPr>
          <w:rFonts w:ascii="Times New Roman" w:eastAsia="宋体" w:hAnsi="Times New Roman" w:cs="Times New Roman"/>
          <w:sz w:val="24"/>
        </w:rPr>
        <w:t>MH</w:t>
      </w:r>
      <w:r>
        <w:rPr>
          <w:rFonts w:ascii="Times New Roman" w:eastAsia="宋体" w:hAnsi="Times New Roman" w:cs="Times New Roman" w:hint="eastAsia"/>
          <w:sz w:val="24"/>
        </w:rPr>
        <w:t>z</w:t>
      </w:r>
      <w:r>
        <w:rPr>
          <w:rFonts w:ascii="Times New Roman" w:eastAsia="宋体" w:hAnsi="Times New Roman" w:cs="Times New Roman" w:hint="eastAsia"/>
          <w:sz w:val="24"/>
        </w:rPr>
        <w:t>，依然需要为此算法</w:t>
      </w:r>
      <w:r w:rsidR="002A2E8F">
        <w:rPr>
          <w:rFonts w:ascii="Times New Roman" w:eastAsia="宋体" w:hAnsi="Times New Roman" w:cs="Times New Roman" w:hint="eastAsia"/>
          <w:sz w:val="24"/>
        </w:rPr>
        <w:t>进行优化。目前较好的方法是减少搜索空间</w:t>
      </w:r>
      <w:r w:rsidR="002A2E8F" w:rsidRPr="002A2E8F">
        <w:rPr>
          <w:rFonts w:ascii="Times New Roman" w:eastAsia="宋体" w:hAnsi="Times New Roman" w:cs="Times New Roman" w:hint="eastAsia"/>
          <w:sz w:val="24"/>
          <w:vertAlign w:val="superscript"/>
        </w:rPr>
        <w:t>[</w:t>
      </w:r>
      <w:r w:rsidR="00F8102E">
        <w:rPr>
          <w:rFonts w:ascii="Times New Roman" w:eastAsia="宋体" w:hAnsi="Times New Roman" w:cs="Times New Roman" w:hint="eastAsia"/>
          <w:sz w:val="24"/>
          <w:vertAlign w:val="superscript"/>
        </w:rPr>
        <w:t>3</w:t>
      </w:r>
      <w:r w:rsidR="002A2E8F" w:rsidRPr="002A2E8F">
        <w:rPr>
          <w:rFonts w:ascii="Times New Roman" w:eastAsia="宋体" w:hAnsi="Times New Roman" w:cs="Times New Roman"/>
          <w:sz w:val="24"/>
          <w:vertAlign w:val="superscript"/>
        </w:rPr>
        <w:t>]</w:t>
      </w:r>
      <w:r w:rsidR="004C4938">
        <w:rPr>
          <w:rFonts w:ascii="Times New Roman" w:eastAsia="宋体" w:hAnsi="Times New Roman" w:cs="Times New Roman" w:hint="eastAsia"/>
          <w:sz w:val="24"/>
        </w:rPr>
        <w:t>。</w:t>
      </w:r>
      <w:r w:rsidR="002A2E8F">
        <w:rPr>
          <w:rFonts w:ascii="Times New Roman" w:eastAsia="宋体" w:hAnsi="Times New Roman" w:cs="Times New Roman" w:hint="eastAsia"/>
          <w:sz w:val="24"/>
        </w:rPr>
        <w:t>本系统采用该种优化算法</w:t>
      </w:r>
      <w:r w:rsidR="004C4938">
        <w:rPr>
          <w:rFonts w:ascii="Times New Roman" w:eastAsia="宋体" w:hAnsi="Times New Roman" w:cs="Times New Roman" w:hint="eastAsia"/>
          <w:sz w:val="24"/>
        </w:rPr>
        <w:t>，设置路径搜索半径</w:t>
      </w:r>
      <w:r w:rsidR="004C4938">
        <w:rPr>
          <w:rFonts w:ascii="Times New Roman" w:eastAsia="宋体" w:hAnsi="Times New Roman" w:cs="Times New Roman" w:hint="eastAsia"/>
          <w:sz w:val="24"/>
        </w:rPr>
        <w:t>w</w:t>
      </w:r>
      <w:r w:rsidR="004C4938">
        <w:rPr>
          <w:rFonts w:ascii="Times New Roman" w:eastAsia="宋体" w:hAnsi="Times New Roman" w:cs="Times New Roman"/>
          <w:sz w:val="24"/>
        </w:rPr>
        <w:t xml:space="preserve"> </w:t>
      </w:r>
      <w:r w:rsidR="004C4938">
        <w:rPr>
          <w:rFonts w:ascii="Times New Roman" w:eastAsia="宋体" w:hAnsi="Times New Roman" w:cs="Times New Roman" w:hint="eastAsia"/>
          <w:sz w:val="24"/>
        </w:rPr>
        <w:t>=</w:t>
      </w:r>
      <w:r w:rsidR="004C4938">
        <w:rPr>
          <w:rFonts w:ascii="Times New Roman" w:eastAsia="宋体" w:hAnsi="Times New Roman" w:cs="Times New Roman"/>
          <w:sz w:val="24"/>
        </w:rPr>
        <w:t xml:space="preserve"> </w:t>
      </w:r>
      <w:r w:rsidR="004C4938">
        <w:rPr>
          <w:rFonts w:ascii="Times New Roman" w:eastAsia="宋体" w:hAnsi="Times New Roman" w:cs="Times New Roman" w:hint="eastAsia"/>
          <w:sz w:val="24"/>
        </w:rPr>
        <w:t>5</w:t>
      </w:r>
      <w:r w:rsidR="004C4938">
        <w:rPr>
          <w:rFonts w:ascii="Times New Roman" w:eastAsia="宋体" w:hAnsi="Times New Roman" w:cs="Times New Roman" w:hint="eastAsia"/>
          <w:sz w:val="24"/>
        </w:rPr>
        <w:t>，并在</w:t>
      </w:r>
      <w:r w:rsidR="00D449D7">
        <w:rPr>
          <w:rFonts w:ascii="Times New Roman" w:eastAsia="宋体" w:hAnsi="Times New Roman" w:cs="Times New Roman" w:hint="eastAsia"/>
          <w:sz w:val="24"/>
        </w:rPr>
        <w:t>距离矩阵</w:t>
      </w:r>
      <w:r w:rsidR="004C4938">
        <w:rPr>
          <w:rFonts w:ascii="Times New Roman" w:eastAsia="宋体" w:hAnsi="Times New Roman" w:cs="Times New Roman" w:hint="eastAsia"/>
          <w:sz w:val="24"/>
        </w:rPr>
        <w:t>存储及计算时做了些许小变化以方便对不同的模板数据进行匹配计算。最终，我们实现了实时动态</w:t>
      </w:r>
      <w:r w:rsidR="004C4938">
        <w:rPr>
          <w:rFonts w:ascii="Times New Roman" w:eastAsia="宋体" w:hAnsi="Times New Roman" w:cs="Times New Roman" w:hint="eastAsia"/>
          <w:sz w:val="24"/>
        </w:rPr>
        <w:t>D</w:t>
      </w:r>
      <w:r w:rsidR="004C4938">
        <w:rPr>
          <w:rFonts w:ascii="Times New Roman" w:eastAsia="宋体" w:hAnsi="Times New Roman" w:cs="Times New Roman"/>
          <w:sz w:val="24"/>
        </w:rPr>
        <w:t>TW</w:t>
      </w:r>
      <w:r w:rsidR="004C4938">
        <w:rPr>
          <w:rFonts w:ascii="Times New Roman" w:eastAsia="宋体" w:hAnsi="Times New Roman" w:cs="Times New Roman" w:hint="eastAsia"/>
          <w:sz w:val="24"/>
        </w:rPr>
        <w:t>匹配，以实际测试为例，一轮</w:t>
      </w:r>
      <w:r w:rsidR="004C4938">
        <w:rPr>
          <w:rFonts w:ascii="Times New Roman" w:eastAsia="宋体" w:hAnsi="Times New Roman" w:cs="Times New Roman" w:hint="eastAsia"/>
          <w:sz w:val="24"/>
        </w:rPr>
        <w:t>D</w:t>
      </w:r>
      <w:r w:rsidR="004C4938">
        <w:rPr>
          <w:rFonts w:ascii="Times New Roman" w:eastAsia="宋体" w:hAnsi="Times New Roman" w:cs="Times New Roman"/>
          <w:sz w:val="24"/>
        </w:rPr>
        <w:t>TW</w:t>
      </w:r>
      <w:r w:rsidR="004C4938">
        <w:rPr>
          <w:rFonts w:ascii="Times New Roman" w:eastAsia="宋体" w:hAnsi="Times New Roman" w:cs="Times New Roman" w:hint="eastAsia"/>
          <w:sz w:val="24"/>
        </w:rPr>
        <w:t>需要对</w:t>
      </w:r>
      <w:r w:rsidR="004C4938">
        <w:rPr>
          <w:rFonts w:ascii="Times New Roman" w:eastAsia="宋体" w:hAnsi="Times New Roman" w:cs="Times New Roman" w:hint="eastAsia"/>
          <w:sz w:val="24"/>
        </w:rPr>
        <w:t>4</w:t>
      </w:r>
      <w:r w:rsidR="004C4938">
        <w:rPr>
          <w:rFonts w:ascii="Times New Roman" w:eastAsia="宋体" w:hAnsi="Times New Roman" w:cs="Times New Roman" w:hint="eastAsia"/>
          <w:sz w:val="24"/>
        </w:rPr>
        <w:t>组模板数据进行匹配，平均一组</w:t>
      </w:r>
      <w:r w:rsidR="004C4938">
        <w:rPr>
          <w:rFonts w:ascii="Times New Roman" w:eastAsia="宋体" w:hAnsi="Times New Roman" w:cs="Times New Roman" w:hint="eastAsia"/>
          <w:sz w:val="24"/>
        </w:rPr>
        <w:t>80</w:t>
      </w:r>
      <w:r w:rsidR="004C4938">
        <w:rPr>
          <w:rFonts w:ascii="Times New Roman" w:eastAsia="宋体" w:hAnsi="Times New Roman" w:cs="Times New Roman" w:hint="eastAsia"/>
          <w:sz w:val="24"/>
        </w:rPr>
        <w:t>个点，一轮运算时间只需要</w:t>
      </w:r>
      <w:r w:rsidR="004C4938">
        <w:rPr>
          <w:rFonts w:ascii="Times New Roman" w:eastAsia="宋体" w:hAnsi="Times New Roman" w:cs="Times New Roman" w:hint="eastAsia"/>
          <w:sz w:val="24"/>
        </w:rPr>
        <w:t>900us</w:t>
      </w:r>
      <w:r w:rsidR="004C4938">
        <w:rPr>
          <w:rFonts w:ascii="Times New Roman" w:eastAsia="宋体" w:hAnsi="Times New Roman" w:cs="Times New Roman" w:hint="eastAsia"/>
          <w:sz w:val="24"/>
        </w:rPr>
        <w:t>左右，足以满足我们的时间要求。</w:t>
      </w:r>
    </w:p>
    <w:p w14:paraId="3C1F2B45" w14:textId="77777777" w:rsidR="00F8102E" w:rsidRDefault="00F8102E" w:rsidP="00D40ACD">
      <w:pPr>
        <w:ind w:left="1080" w:firstLineChars="200" w:firstLine="480"/>
        <w:rPr>
          <w:rFonts w:ascii="Times New Roman" w:eastAsia="宋体" w:hAnsi="Times New Roman" w:cs="Times New Roman"/>
          <w:sz w:val="24"/>
        </w:rPr>
      </w:pPr>
    </w:p>
    <w:p w14:paraId="39668C48" w14:textId="36F65537" w:rsidR="00B1751F" w:rsidRDefault="00F8102E" w:rsidP="00F8102E">
      <w:pPr>
        <w:ind w:firstLine="240"/>
        <w:rPr>
          <w:rFonts w:ascii="Times New Roman" w:eastAsia="宋体" w:hAnsi="Times New Roman" w:cs="Times New Roman"/>
          <w:sz w:val="24"/>
        </w:rPr>
      </w:pPr>
      <w:r>
        <w:rPr>
          <w:rFonts w:ascii="Times New Roman" w:eastAsia="宋体" w:hAnsi="Times New Roman" w:cs="Times New Roman"/>
          <w:sz w:val="24"/>
        </w:rPr>
        <w:t>2.2.</w:t>
      </w:r>
      <w:r>
        <w:rPr>
          <w:rFonts w:ascii="Times New Roman" w:eastAsia="宋体" w:hAnsi="Times New Roman" w:cs="Times New Roman" w:hint="eastAsia"/>
          <w:sz w:val="24"/>
        </w:rPr>
        <w:t>3</w:t>
      </w:r>
      <w:r>
        <w:rPr>
          <w:rFonts w:ascii="Times New Roman" w:eastAsia="宋体" w:hAnsi="Times New Roman" w:cs="Times New Roman" w:hint="eastAsia"/>
          <w:sz w:val="24"/>
        </w:rPr>
        <w:t>光纤传感器及放大电路模块：</w:t>
      </w:r>
    </w:p>
    <w:p w14:paraId="232FECFC" w14:textId="26FCF1D2" w:rsidR="00F8102E" w:rsidRDefault="00F8102E" w:rsidP="00F8102E">
      <w:pPr>
        <w:ind w:left="240" w:firstLineChars="200" w:firstLine="480"/>
        <w:rPr>
          <w:rFonts w:ascii="Times New Roman" w:eastAsia="宋体" w:hAnsi="Times New Roman" w:cs="Times New Roman"/>
          <w:sz w:val="24"/>
        </w:rPr>
      </w:pPr>
      <w:r>
        <w:rPr>
          <w:rFonts w:ascii="Times New Roman" w:eastAsia="宋体" w:hAnsi="Times New Roman" w:cs="Times New Roman" w:hint="eastAsia"/>
          <w:sz w:val="24"/>
        </w:rPr>
        <w:t>该模块的主要作用时产生激励的光源并收集从外部环境返回的光信号。光纤传感器通过接收来自单片机的方波信号，控制光的暗灭，同时不断收集返回的光传感信号，并通过放大电路后交由片内</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采集。</w:t>
      </w:r>
    </w:p>
    <w:p w14:paraId="106A9909" w14:textId="647DA7AA" w:rsidR="00F8102E" w:rsidRPr="00F8102E" w:rsidRDefault="00F8102E" w:rsidP="00F8102E">
      <w:pPr>
        <w:ind w:firstLine="240"/>
        <w:rPr>
          <w:rFonts w:ascii="Times New Roman" w:eastAsia="宋体" w:hAnsi="Times New Roman" w:cs="Times New Roman"/>
          <w:sz w:val="24"/>
        </w:rPr>
      </w:pPr>
    </w:p>
    <w:p w14:paraId="43960F58" w14:textId="6ED77862" w:rsidR="00F8102E" w:rsidRDefault="00F8102E" w:rsidP="00F8102E">
      <w:pPr>
        <w:ind w:firstLine="240"/>
        <w:rPr>
          <w:rFonts w:ascii="Times New Roman" w:eastAsia="宋体" w:hAnsi="Times New Roman" w:cs="Times New Roman"/>
          <w:sz w:val="24"/>
        </w:rPr>
      </w:pPr>
    </w:p>
    <w:p w14:paraId="5B324A80" w14:textId="77777777" w:rsidR="00F8102E" w:rsidRDefault="00F8102E" w:rsidP="00F8102E">
      <w:pPr>
        <w:ind w:firstLine="240"/>
        <w:rPr>
          <w:rFonts w:ascii="Times New Roman" w:eastAsia="宋体" w:hAnsi="Times New Roman" w:cs="Times New Roman"/>
          <w:sz w:val="24"/>
        </w:rPr>
      </w:pPr>
    </w:p>
    <w:p w14:paraId="2E208BAF" w14:textId="77777777" w:rsidR="00B1751F" w:rsidRDefault="00B1751F" w:rsidP="00B1751F">
      <w:pPr>
        <w:rPr>
          <w:rFonts w:ascii="Times New Roman" w:eastAsia="宋体" w:hAnsi="Times New Roman" w:cs="Times New Roman"/>
          <w:b/>
          <w:sz w:val="24"/>
        </w:rPr>
      </w:pPr>
      <w:r>
        <w:rPr>
          <w:rFonts w:ascii="Times New Roman" w:eastAsia="宋体" w:hAnsi="Times New Roman" w:cs="Times New Roman" w:hint="eastAsia"/>
          <w:b/>
          <w:sz w:val="28"/>
        </w:rPr>
        <w:lastRenderedPageBreak/>
        <w:t>第三部分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commentRangeStart w:id="89"/>
      <w:r>
        <w:rPr>
          <w:rFonts w:ascii="Times New Roman" w:eastAsia="宋体" w:hAnsi="Times New Roman" w:cs="Times New Roman" w:hint="eastAsia"/>
          <w:b/>
          <w:sz w:val="24"/>
        </w:rPr>
        <w:t>完成情况及性能参数</w:t>
      </w:r>
      <w:commentRangeEnd w:id="89"/>
      <w:r w:rsidR="0016665D">
        <w:rPr>
          <w:rStyle w:val="ae"/>
        </w:rPr>
        <w:commentReference w:id="89"/>
      </w:r>
    </w:p>
    <w:p w14:paraId="319B9723" w14:textId="42318A42" w:rsidR="00B1751F" w:rsidRDefault="00B1751F" w:rsidP="00B1751F">
      <w:pPr>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具体完成的情况，可图文结合，具体的性能参数等量化指标</w:t>
      </w:r>
    </w:p>
    <w:p w14:paraId="54442699" w14:textId="37669D60" w:rsidR="00F90D57" w:rsidRDefault="00F90D57" w:rsidP="00F90D57">
      <w:pPr>
        <w:ind w:firstLineChars="100" w:firstLine="24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1</w:t>
      </w:r>
      <w:r>
        <w:rPr>
          <w:rFonts w:ascii="Times New Roman" w:eastAsia="宋体" w:hAnsi="Times New Roman" w:cs="Times New Roman" w:hint="eastAsia"/>
          <w:sz w:val="24"/>
        </w:rPr>
        <w:t>）、实现了</w:t>
      </w:r>
      <w:r w:rsidR="00ED205D">
        <w:rPr>
          <w:rFonts w:ascii="Times New Roman" w:eastAsia="宋体" w:hAnsi="Times New Roman" w:cs="Times New Roman" w:hint="eastAsia"/>
          <w:sz w:val="24"/>
        </w:rPr>
        <w:t>两种物料表面特征曲线</w:t>
      </w:r>
      <w:r w:rsidR="00FD79E5">
        <w:rPr>
          <w:rFonts w:ascii="Times New Roman" w:eastAsia="宋体" w:hAnsi="Times New Roman" w:cs="Times New Roman" w:hint="eastAsia"/>
          <w:sz w:val="24"/>
        </w:rPr>
        <w:t>训练</w:t>
      </w:r>
      <w:r>
        <w:rPr>
          <w:rFonts w:ascii="Times New Roman" w:eastAsia="宋体" w:hAnsi="Times New Roman" w:cs="Times New Roman" w:hint="eastAsia"/>
          <w:sz w:val="24"/>
        </w:rPr>
        <w:t>方式</w:t>
      </w:r>
      <w:r w:rsidR="00711D22">
        <w:rPr>
          <w:rFonts w:ascii="Times New Roman" w:eastAsia="宋体" w:hAnsi="Times New Roman" w:cs="Times New Roman" w:hint="eastAsia"/>
          <w:sz w:val="24"/>
        </w:rPr>
        <w:t>、可以更改相关的参数还提供了清除模板的相关功能</w:t>
      </w:r>
      <w:r w:rsidR="00ED205D">
        <w:rPr>
          <w:rFonts w:ascii="Times New Roman" w:eastAsia="宋体" w:hAnsi="Times New Roman" w:cs="Times New Roman" w:hint="eastAsia"/>
          <w:sz w:val="24"/>
        </w:rPr>
        <w:t>，</w:t>
      </w:r>
      <w:r w:rsidR="00FD79E5">
        <w:rPr>
          <w:rFonts w:ascii="Times New Roman" w:eastAsia="宋体" w:hAnsi="Times New Roman" w:cs="Times New Roman" w:hint="eastAsia"/>
          <w:sz w:val="24"/>
        </w:rPr>
        <w:t>训练方式</w:t>
      </w:r>
      <w:r w:rsidR="00ED205D">
        <w:rPr>
          <w:rFonts w:ascii="Times New Roman" w:eastAsia="宋体" w:hAnsi="Times New Roman" w:cs="Times New Roman" w:hint="eastAsia"/>
          <w:sz w:val="24"/>
        </w:rPr>
        <w:t>分为快速训练模式以及</w:t>
      </w:r>
      <w:r w:rsidR="004F5543">
        <w:rPr>
          <w:rFonts w:ascii="Times New Roman" w:eastAsia="宋体" w:hAnsi="Times New Roman" w:cs="Times New Roman" w:hint="eastAsia"/>
          <w:sz w:val="24"/>
        </w:rPr>
        <w:t>标准</w:t>
      </w:r>
      <w:r w:rsidR="00ED205D">
        <w:rPr>
          <w:rFonts w:ascii="Times New Roman" w:eastAsia="宋体" w:hAnsi="Times New Roman" w:cs="Times New Roman" w:hint="eastAsia"/>
          <w:sz w:val="24"/>
        </w:rPr>
        <w:t>训练模式</w:t>
      </w:r>
      <w:r w:rsidR="004F5543">
        <w:rPr>
          <w:rFonts w:ascii="Times New Roman" w:eastAsia="宋体" w:hAnsi="Times New Roman" w:cs="Times New Roman" w:hint="eastAsia"/>
          <w:sz w:val="24"/>
        </w:rPr>
        <w:t>。</w:t>
      </w:r>
      <w:r w:rsidR="00ED205D">
        <w:rPr>
          <w:rFonts w:ascii="Times New Roman" w:eastAsia="宋体" w:hAnsi="Times New Roman" w:cs="Times New Roman" w:hint="eastAsia"/>
          <w:sz w:val="24"/>
        </w:rPr>
        <w:t>快速训练模式可以用极低的样本数量进行训练，但是物料姿态的识别成功率较低，适用于工程的基本测试阶段，可以快速测试出系统的工作状态。</w:t>
      </w:r>
      <w:r w:rsidR="004F5543">
        <w:rPr>
          <w:rFonts w:ascii="Times New Roman" w:eastAsia="宋体" w:hAnsi="Times New Roman" w:cs="Times New Roman" w:hint="eastAsia"/>
          <w:sz w:val="24"/>
        </w:rPr>
        <w:t>标准</w:t>
      </w:r>
      <w:r w:rsidR="00ED205D">
        <w:rPr>
          <w:rFonts w:ascii="Times New Roman" w:eastAsia="宋体" w:hAnsi="Times New Roman" w:cs="Times New Roman" w:hint="eastAsia"/>
          <w:sz w:val="24"/>
        </w:rPr>
        <w:t>训练模式需要大量物料样本进行学习，保存的</w:t>
      </w:r>
      <w:r w:rsidR="004F5543">
        <w:rPr>
          <w:rFonts w:ascii="Times New Roman" w:eastAsia="宋体" w:hAnsi="Times New Roman" w:cs="Times New Roman" w:hint="eastAsia"/>
          <w:sz w:val="24"/>
        </w:rPr>
        <w:t>物料表面</w:t>
      </w:r>
      <w:r w:rsidR="00ED205D">
        <w:rPr>
          <w:rFonts w:ascii="Times New Roman" w:eastAsia="宋体" w:hAnsi="Times New Roman" w:cs="Times New Roman" w:hint="eastAsia"/>
          <w:sz w:val="24"/>
        </w:rPr>
        <w:t>特征曲线特征模板相对准确，可以实现较高的物料匹配成功率，适合工程实际运行</w:t>
      </w:r>
      <w:r w:rsidR="004F5543">
        <w:rPr>
          <w:rFonts w:ascii="Times New Roman" w:eastAsia="宋体" w:hAnsi="Times New Roman" w:cs="Times New Roman" w:hint="eastAsia"/>
          <w:sz w:val="24"/>
        </w:rPr>
        <w:t>的情况。除此之外，还实现了</w:t>
      </w:r>
      <w:r>
        <w:rPr>
          <w:rFonts w:ascii="Times New Roman" w:eastAsia="宋体" w:hAnsi="Times New Roman" w:cs="Times New Roman" w:hint="eastAsia"/>
          <w:sz w:val="24"/>
        </w:rPr>
        <w:t>不同训练参数的物料姿态学习方式，</w:t>
      </w:r>
      <w:r w:rsidR="004F5543">
        <w:rPr>
          <w:rFonts w:ascii="Times New Roman" w:eastAsia="宋体" w:hAnsi="Times New Roman" w:cs="Times New Roman" w:hint="eastAsia"/>
          <w:sz w:val="24"/>
        </w:rPr>
        <w:t>由于不同的</w:t>
      </w:r>
      <w:proofErr w:type="gramStart"/>
      <w:r w:rsidR="004F5543">
        <w:rPr>
          <w:rFonts w:ascii="Times New Roman" w:eastAsia="宋体" w:hAnsi="Times New Roman" w:cs="Times New Roman" w:hint="eastAsia"/>
          <w:sz w:val="24"/>
        </w:rPr>
        <w:t>振动盘</w:t>
      </w:r>
      <w:proofErr w:type="gramEnd"/>
      <w:r w:rsidR="004F5543">
        <w:rPr>
          <w:rFonts w:ascii="Times New Roman" w:eastAsia="宋体" w:hAnsi="Times New Roman" w:cs="Times New Roman" w:hint="eastAsia"/>
          <w:sz w:val="24"/>
        </w:rPr>
        <w:t>以及背景光的强度会因为工程场景的不同而</w:t>
      </w:r>
      <w:r w:rsidR="00FD79E5">
        <w:rPr>
          <w:rFonts w:ascii="Times New Roman" w:eastAsia="宋体" w:hAnsi="Times New Roman" w:cs="Times New Roman" w:hint="eastAsia"/>
          <w:sz w:val="24"/>
        </w:rPr>
        <w:t>出现差异</w:t>
      </w:r>
      <w:r w:rsidR="004F5543">
        <w:rPr>
          <w:rFonts w:ascii="Times New Roman" w:eastAsia="宋体" w:hAnsi="Times New Roman" w:cs="Times New Roman" w:hint="eastAsia"/>
          <w:sz w:val="24"/>
        </w:rPr>
        <w:t>，所以使用可调节的参数来匹配不同的应用场景，用户</w:t>
      </w:r>
      <w:r>
        <w:rPr>
          <w:rFonts w:ascii="Times New Roman" w:eastAsia="宋体" w:hAnsi="Times New Roman" w:cs="Times New Roman" w:hint="eastAsia"/>
          <w:sz w:val="24"/>
        </w:rPr>
        <w:t>可以根据不同的情况</w:t>
      </w:r>
      <w:r w:rsidR="004F5543">
        <w:rPr>
          <w:rFonts w:ascii="Times New Roman" w:eastAsia="宋体" w:hAnsi="Times New Roman" w:cs="Times New Roman" w:hint="eastAsia"/>
          <w:sz w:val="24"/>
        </w:rPr>
        <w:t>对匹配和训练学习的</w:t>
      </w:r>
      <w:r w:rsidR="00FD79E5">
        <w:rPr>
          <w:rFonts w:ascii="Times New Roman" w:eastAsia="宋体" w:hAnsi="Times New Roman" w:cs="Times New Roman" w:hint="eastAsia"/>
          <w:sz w:val="24"/>
        </w:rPr>
        <w:t>数量、</w:t>
      </w:r>
      <w:r w:rsidR="004F5543">
        <w:rPr>
          <w:rFonts w:ascii="Times New Roman" w:eastAsia="宋体" w:hAnsi="Times New Roman" w:cs="Times New Roman" w:hint="eastAsia"/>
          <w:sz w:val="24"/>
        </w:rPr>
        <w:t>匹配阈值</w:t>
      </w:r>
      <w:r>
        <w:rPr>
          <w:rFonts w:ascii="Times New Roman" w:eastAsia="宋体" w:hAnsi="Times New Roman" w:cs="Times New Roman" w:hint="eastAsia"/>
          <w:sz w:val="24"/>
        </w:rPr>
        <w:t>进行选择，</w:t>
      </w:r>
      <w:r w:rsidR="004F5543">
        <w:rPr>
          <w:rFonts w:ascii="Times New Roman" w:eastAsia="宋体" w:hAnsi="Times New Roman" w:cs="Times New Roman" w:hint="eastAsia"/>
          <w:sz w:val="24"/>
        </w:rPr>
        <w:t>大大</w:t>
      </w:r>
      <w:r>
        <w:rPr>
          <w:rFonts w:ascii="Times New Roman" w:eastAsia="宋体" w:hAnsi="Times New Roman" w:cs="Times New Roman" w:hint="eastAsia"/>
          <w:sz w:val="24"/>
        </w:rPr>
        <w:t>提高匹配的准确性与灵活性</w:t>
      </w:r>
      <w:r w:rsidR="004F5543">
        <w:rPr>
          <w:rFonts w:ascii="Times New Roman" w:eastAsia="宋体" w:hAnsi="Times New Roman" w:cs="Times New Roman" w:hint="eastAsia"/>
          <w:sz w:val="24"/>
        </w:rPr>
        <w:t>。</w:t>
      </w:r>
      <w:r w:rsidR="00711D22">
        <w:rPr>
          <w:rFonts w:ascii="Times New Roman" w:eastAsia="宋体" w:hAnsi="Times New Roman" w:cs="Times New Roman" w:hint="eastAsia"/>
          <w:sz w:val="24"/>
        </w:rPr>
        <w:t>当用户更换物料</w:t>
      </w:r>
      <w:r w:rsidR="00FD79E5">
        <w:rPr>
          <w:rFonts w:ascii="Times New Roman" w:eastAsia="宋体" w:hAnsi="Times New Roman" w:cs="Times New Roman" w:hint="eastAsia"/>
          <w:sz w:val="24"/>
        </w:rPr>
        <w:t>的时候</w:t>
      </w:r>
      <w:r w:rsidR="00711D22">
        <w:rPr>
          <w:rFonts w:ascii="Times New Roman" w:eastAsia="宋体" w:hAnsi="Times New Roman" w:cs="Times New Roman" w:hint="eastAsia"/>
          <w:sz w:val="24"/>
        </w:rPr>
        <w:t>，本作品还提供了清除模板的功能，用户可以通过单片机的按键来清除单片机内部保存的模板，然后重新学习其它种类的物料表面特征曲线，具有广泛的通用性。</w:t>
      </w:r>
    </w:p>
    <w:p w14:paraId="1B57B321" w14:textId="3521BB41" w:rsidR="00711D22" w:rsidRDefault="00711D22" w:rsidP="00711D22">
      <w:pPr>
        <w:ind w:firstLine="480"/>
        <w:rPr>
          <w:rFonts w:ascii="Times New Roman" w:eastAsia="宋体" w:hAnsi="Times New Roman" w:cs="Times New Roman"/>
          <w:sz w:val="24"/>
        </w:rPr>
      </w:pPr>
      <w:r>
        <w:rPr>
          <w:rFonts w:ascii="Times New Roman" w:eastAsia="宋体" w:hAnsi="Times New Roman" w:cs="Times New Roman" w:hint="eastAsia"/>
          <w:sz w:val="24"/>
        </w:rPr>
        <w:t>训练模式的图形化界面如</w:t>
      </w:r>
      <w:r>
        <w:rPr>
          <w:rFonts w:ascii="Times New Roman" w:eastAsia="宋体" w:hAnsi="Times New Roman" w:cs="Times New Roman" w:hint="eastAsia"/>
          <w:sz w:val="24"/>
        </w:rPr>
        <w:t>Fig</w:t>
      </w:r>
      <w:r>
        <w:rPr>
          <w:rFonts w:ascii="Times New Roman" w:eastAsia="宋体" w:hAnsi="Times New Roman" w:cs="Times New Roman"/>
          <w:sz w:val="24"/>
        </w:rPr>
        <w:t>.8</w:t>
      </w:r>
      <w:r>
        <w:rPr>
          <w:rFonts w:ascii="Times New Roman" w:eastAsia="宋体" w:hAnsi="Times New Roman" w:cs="Times New Roman" w:hint="eastAsia"/>
          <w:sz w:val="24"/>
        </w:rPr>
        <w:t>所示：</w:t>
      </w:r>
    </w:p>
    <w:p w14:paraId="0E7FB5E9" w14:textId="77777777" w:rsidR="00711D22" w:rsidRDefault="00711D22" w:rsidP="00711D22">
      <w:pPr>
        <w:jc w:val="center"/>
        <w:rPr>
          <w:rFonts w:ascii="Times New Roman" w:eastAsia="宋体" w:hAnsi="Times New Roman" w:cs="Times New Roman"/>
          <w:sz w:val="24"/>
        </w:rPr>
      </w:pPr>
      <w:r w:rsidRPr="005F701C">
        <w:rPr>
          <w:rFonts w:ascii="Times New Roman" w:eastAsia="宋体" w:hAnsi="Times New Roman" w:cs="Times New Roman"/>
          <w:noProof/>
          <w:sz w:val="24"/>
        </w:rPr>
        <w:drawing>
          <wp:inline distT="0" distB="0" distL="0" distR="0" wp14:anchorId="40D7EF88" wp14:editId="370D0B79">
            <wp:extent cx="3213586" cy="2224938"/>
            <wp:effectExtent l="0" t="0" r="6350" b="4445"/>
            <wp:docPr id="5" name="图片 15">
              <a:extLst xmlns:a="http://schemas.openxmlformats.org/drawingml/2006/main">
                <a:ext uri="{FF2B5EF4-FFF2-40B4-BE49-F238E27FC236}">
                  <a16:creationId xmlns:a16="http://schemas.microsoft.com/office/drawing/2014/main" id="{8803AB44-88AF-7F41-8D11-16BF81FCE9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8803AB44-88AF-7F41-8D11-16BF81FCE988}"/>
                        </a:ext>
                      </a:extLst>
                    </pic:cNvPr>
                    <pic:cNvPicPr>
                      <a:picLocks noChangeAspect="1"/>
                    </pic:cNvPicPr>
                  </pic:nvPicPr>
                  <pic:blipFill>
                    <a:blip r:embed="rId23"/>
                    <a:stretch>
                      <a:fillRect/>
                    </a:stretch>
                  </pic:blipFill>
                  <pic:spPr>
                    <a:xfrm>
                      <a:off x="0" y="0"/>
                      <a:ext cx="3213586" cy="2224938"/>
                    </a:xfrm>
                    <a:prstGeom prst="rect">
                      <a:avLst/>
                    </a:prstGeom>
                  </pic:spPr>
                </pic:pic>
              </a:graphicData>
            </a:graphic>
          </wp:inline>
        </w:drawing>
      </w:r>
    </w:p>
    <w:p w14:paraId="50DF233D" w14:textId="4FE191F9" w:rsidR="00711D22" w:rsidRDefault="00711D22" w:rsidP="00711D22">
      <w:pPr>
        <w:ind w:firstLineChars="100" w:firstLine="240"/>
        <w:rPr>
          <w:rFonts w:ascii="Times New Roman" w:eastAsia="宋体" w:hAnsi="Times New Roman" w:cs="Times New Roman"/>
          <w:sz w:val="24"/>
        </w:rPr>
      </w:pPr>
      <w:r>
        <w:rPr>
          <w:rFonts w:ascii="Times New Roman" w:eastAsia="宋体" w:hAnsi="Times New Roman" w:cs="Times New Roman" w:hint="eastAsia"/>
          <w:color w:val="FF0000"/>
          <w:sz w:val="24"/>
        </w:rPr>
        <w:t xml:space="preserve"> </w:t>
      </w:r>
      <w:r>
        <w:rPr>
          <w:rFonts w:ascii="Times New Roman" w:eastAsia="宋体" w:hAnsi="Times New Roman" w:cs="Times New Roman"/>
          <w:color w:val="FF0000"/>
          <w:sz w:val="24"/>
        </w:rPr>
        <w:t xml:space="preserve">                      </w:t>
      </w:r>
      <w:r>
        <w:rPr>
          <w:rFonts w:ascii="Times New Roman" w:eastAsia="宋体" w:hAnsi="Times New Roman" w:cs="Times New Roman" w:hint="eastAsia"/>
          <w:sz w:val="24"/>
        </w:rPr>
        <w:t>Fig.</w:t>
      </w:r>
      <w:r>
        <w:rPr>
          <w:rFonts w:ascii="Times New Roman" w:eastAsia="宋体" w:hAnsi="Times New Roman" w:cs="Times New Roman"/>
          <w:sz w:val="24"/>
        </w:rPr>
        <w:t xml:space="preserve">8 </w:t>
      </w:r>
      <w:r>
        <w:rPr>
          <w:rFonts w:ascii="Times New Roman" w:eastAsia="宋体" w:hAnsi="Times New Roman" w:cs="Times New Roman" w:hint="eastAsia"/>
          <w:sz w:val="24"/>
        </w:rPr>
        <w:t>训练模式选择图形界面</w:t>
      </w:r>
    </w:p>
    <w:p w14:paraId="0191DFD2" w14:textId="77777777" w:rsidR="00F90D57" w:rsidRPr="00ED205D" w:rsidRDefault="00F90D57" w:rsidP="00B1751F">
      <w:pPr>
        <w:ind w:firstLineChars="200" w:firstLine="480"/>
        <w:rPr>
          <w:rFonts w:ascii="Times New Roman" w:eastAsia="宋体" w:hAnsi="Times New Roman" w:cs="Times New Roman"/>
          <w:sz w:val="24"/>
        </w:rPr>
      </w:pPr>
    </w:p>
    <w:p w14:paraId="3901D608" w14:textId="5E78FF11" w:rsidR="00B1751F" w:rsidRDefault="00B1751F" w:rsidP="00B1751F">
      <w:pPr>
        <w:rPr>
          <w:rFonts w:ascii="Times New Roman" w:eastAsia="宋体" w:hAnsi="Times New Roman" w:cs="Times New Roman"/>
          <w:color w:val="FF0000"/>
          <w:sz w:val="24"/>
        </w:rPr>
      </w:pPr>
      <w:r>
        <w:rPr>
          <w:rFonts w:ascii="Times New Roman" w:eastAsia="宋体" w:hAnsi="Times New Roman" w:cs="Times New Roman" w:hint="eastAsia"/>
          <w:sz w:val="24"/>
        </w:rPr>
        <w:t xml:space="preserve"> </w:t>
      </w:r>
      <w:r>
        <w:rPr>
          <w:rFonts w:ascii="Times New Roman" w:eastAsia="宋体" w:hAnsi="Times New Roman" w:cs="Times New Roman"/>
          <w:sz w:val="24"/>
        </w:rPr>
        <w:t xml:space="preserve"> </w:t>
      </w:r>
      <w:bookmarkStart w:id="90" w:name="OLE_LINK1"/>
      <w:r>
        <w:rPr>
          <w:rFonts w:ascii="Times New Roman" w:eastAsia="宋体" w:hAnsi="Times New Roman" w:cs="Times New Roman" w:hint="eastAsia"/>
          <w:sz w:val="24"/>
        </w:rPr>
        <w:t>（</w:t>
      </w:r>
      <w:r w:rsidR="00743F16">
        <w:rPr>
          <w:rFonts w:ascii="Times New Roman" w:eastAsia="宋体" w:hAnsi="Times New Roman" w:cs="Times New Roman"/>
          <w:sz w:val="24"/>
        </w:rPr>
        <w:t>2</w:t>
      </w:r>
      <w:r>
        <w:rPr>
          <w:rFonts w:ascii="Times New Roman" w:eastAsia="宋体" w:hAnsi="Times New Roman" w:cs="Times New Roman" w:hint="eastAsia"/>
          <w:sz w:val="24"/>
        </w:rPr>
        <w:t>）、</w:t>
      </w:r>
      <w:bookmarkEnd w:id="90"/>
      <w:r>
        <w:rPr>
          <w:rFonts w:ascii="Times New Roman" w:eastAsia="宋体" w:hAnsi="Times New Roman" w:cs="Times New Roman" w:hint="eastAsia"/>
          <w:sz w:val="24"/>
        </w:rPr>
        <w:t>实现了</w:t>
      </w:r>
      <w:r w:rsidR="00743F16">
        <w:rPr>
          <w:rFonts w:ascii="Times New Roman" w:eastAsia="宋体" w:hAnsi="Times New Roman" w:cs="Times New Roman" w:hint="eastAsia"/>
          <w:sz w:val="24"/>
        </w:rPr>
        <w:t>单片机通过光纤传感器</w:t>
      </w:r>
      <w:r>
        <w:rPr>
          <w:rFonts w:ascii="Times New Roman" w:eastAsia="宋体" w:hAnsi="Times New Roman" w:cs="Times New Roman" w:hint="eastAsia"/>
          <w:sz w:val="24"/>
        </w:rPr>
        <w:t>对不同姿态物料的识别，该物料共分为</w:t>
      </w:r>
      <w:r>
        <w:rPr>
          <w:rFonts w:ascii="Times New Roman" w:eastAsia="宋体" w:hAnsi="Times New Roman" w:cs="Times New Roman" w:hint="eastAsia"/>
          <w:sz w:val="24"/>
        </w:rPr>
        <w:t>4</w:t>
      </w:r>
      <w:r>
        <w:rPr>
          <w:rFonts w:ascii="Times New Roman" w:eastAsia="宋体" w:hAnsi="Times New Roman" w:cs="Times New Roman" w:hint="eastAsia"/>
          <w:sz w:val="24"/>
        </w:rPr>
        <w:t>种姿态，分别以</w:t>
      </w:r>
      <w:r w:rsidR="008F3E1A">
        <w:rPr>
          <w:rFonts w:ascii="Times New Roman" w:eastAsia="宋体" w:hAnsi="Times New Roman" w:cs="Times New Roman"/>
          <w:sz w:val="24"/>
        </w:rPr>
        <w:t>0</w:t>
      </w:r>
      <w:r w:rsidR="008F3E1A">
        <w:rPr>
          <w:rFonts w:ascii="Times New Roman" w:eastAsia="宋体" w:hAnsi="Times New Roman" w:cs="Times New Roman" w:hint="eastAsia"/>
          <w:sz w:val="24"/>
        </w:rPr>
        <w:t>、</w:t>
      </w:r>
      <w:r w:rsidR="008F3E1A">
        <w:rPr>
          <w:rFonts w:ascii="Times New Roman" w:eastAsia="宋体" w:hAnsi="Times New Roman" w:cs="Times New Roman" w:hint="eastAsia"/>
          <w:sz w:val="24"/>
        </w:rPr>
        <w:t>1</w:t>
      </w:r>
      <w:r w:rsidR="008F3E1A">
        <w:rPr>
          <w:rFonts w:ascii="Times New Roman" w:eastAsia="宋体" w:hAnsi="Times New Roman" w:cs="Times New Roman" w:hint="eastAsia"/>
          <w:sz w:val="24"/>
        </w:rPr>
        <w:t>、</w:t>
      </w:r>
      <w:r w:rsidR="008F3E1A">
        <w:rPr>
          <w:rFonts w:ascii="Times New Roman" w:eastAsia="宋体" w:hAnsi="Times New Roman" w:cs="Times New Roman" w:hint="eastAsia"/>
          <w:sz w:val="24"/>
        </w:rPr>
        <w:t>2</w:t>
      </w:r>
      <w:r w:rsidR="008F3E1A">
        <w:rPr>
          <w:rFonts w:ascii="Times New Roman" w:eastAsia="宋体" w:hAnsi="Times New Roman" w:cs="Times New Roman" w:hint="eastAsia"/>
          <w:sz w:val="24"/>
        </w:rPr>
        <w:t>、</w:t>
      </w:r>
      <w:r w:rsidR="008F3E1A">
        <w:rPr>
          <w:rFonts w:ascii="Times New Roman" w:eastAsia="宋体" w:hAnsi="Times New Roman" w:cs="Times New Roman" w:hint="eastAsia"/>
          <w:sz w:val="24"/>
        </w:rPr>
        <w:t>3</w:t>
      </w:r>
      <w:r>
        <w:rPr>
          <w:rFonts w:ascii="Times New Roman" w:eastAsia="宋体" w:hAnsi="Times New Roman" w:cs="Times New Roman" w:hint="eastAsia"/>
          <w:sz w:val="24"/>
        </w:rPr>
        <w:t>类来命名，</w:t>
      </w:r>
      <w:r w:rsidR="00FD79E5">
        <w:rPr>
          <w:rFonts w:ascii="Times New Roman" w:eastAsia="宋体" w:hAnsi="Times New Roman" w:cs="Times New Roman" w:hint="eastAsia"/>
          <w:sz w:val="24"/>
        </w:rPr>
        <w:t>其它的物料姿态在通过</w:t>
      </w:r>
      <w:proofErr w:type="gramStart"/>
      <w:r w:rsidR="00FD79E5">
        <w:rPr>
          <w:rFonts w:ascii="Times New Roman" w:eastAsia="宋体" w:hAnsi="Times New Roman" w:cs="Times New Roman" w:hint="eastAsia"/>
          <w:sz w:val="24"/>
        </w:rPr>
        <w:t>振动盘</w:t>
      </w:r>
      <w:proofErr w:type="gramEnd"/>
      <w:r w:rsidR="00FD79E5">
        <w:rPr>
          <w:rFonts w:ascii="Times New Roman" w:eastAsia="宋体" w:hAnsi="Times New Roman" w:cs="Times New Roman" w:hint="eastAsia"/>
          <w:sz w:val="24"/>
        </w:rPr>
        <w:t>的时候可以通过</w:t>
      </w:r>
      <w:proofErr w:type="gramStart"/>
      <w:r w:rsidR="00FD79E5">
        <w:rPr>
          <w:rFonts w:ascii="Times New Roman" w:eastAsia="宋体" w:hAnsi="Times New Roman" w:cs="Times New Roman" w:hint="eastAsia"/>
          <w:sz w:val="24"/>
        </w:rPr>
        <w:t>振动</w:t>
      </w:r>
      <w:proofErr w:type="gramEnd"/>
      <w:r w:rsidR="00FD79E5">
        <w:rPr>
          <w:rFonts w:ascii="Times New Roman" w:eastAsia="宋体" w:hAnsi="Times New Roman" w:cs="Times New Roman" w:hint="eastAsia"/>
          <w:sz w:val="24"/>
        </w:rPr>
        <w:t>盘的机械结构调整成这四种特定的物料姿态。</w:t>
      </w:r>
      <w:r w:rsidR="00743F16">
        <w:rPr>
          <w:rFonts w:ascii="Times New Roman" w:eastAsia="宋体" w:hAnsi="Times New Roman" w:cs="Times New Roman" w:hint="eastAsia"/>
          <w:sz w:val="24"/>
        </w:rPr>
        <w:t>用户</w:t>
      </w:r>
      <w:r>
        <w:rPr>
          <w:rFonts w:ascii="Times New Roman" w:eastAsia="宋体" w:hAnsi="Times New Roman" w:cs="Times New Roman" w:hint="eastAsia"/>
          <w:sz w:val="24"/>
        </w:rPr>
        <w:t>通过简单的训练，</w:t>
      </w:r>
      <w:r w:rsidR="00743F16">
        <w:rPr>
          <w:rFonts w:ascii="Times New Roman" w:eastAsia="宋体" w:hAnsi="Times New Roman" w:cs="Times New Roman" w:hint="eastAsia"/>
          <w:sz w:val="24"/>
        </w:rPr>
        <w:t>保存每种物料姿态表面特征数据的模板到单片机，</w:t>
      </w:r>
      <w:r>
        <w:rPr>
          <w:rFonts w:ascii="Times New Roman" w:eastAsia="宋体" w:hAnsi="Times New Roman" w:cs="Times New Roman" w:hint="eastAsia"/>
          <w:sz w:val="24"/>
        </w:rPr>
        <w:t>单片机</w:t>
      </w:r>
      <w:r w:rsidR="00743F16">
        <w:rPr>
          <w:rFonts w:ascii="Times New Roman" w:eastAsia="宋体" w:hAnsi="Times New Roman" w:cs="Times New Roman" w:hint="eastAsia"/>
          <w:sz w:val="24"/>
        </w:rPr>
        <w:t>就</w:t>
      </w:r>
      <w:r>
        <w:rPr>
          <w:rFonts w:ascii="Times New Roman" w:eastAsia="宋体" w:hAnsi="Times New Roman" w:cs="Times New Roman" w:hint="eastAsia"/>
          <w:sz w:val="24"/>
        </w:rPr>
        <w:t>可以正确的识别不同姿态的物料。</w:t>
      </w:r>
      <w:r w:rsidR="00743F16">
        <w:rPr>
          <w:rFonts w:ascii="Times New Roman" w:eastAsia="宋体" w:hAnsi="Times New Roman" w:cs="Times New Roman" w:hint="eastAsia"/>
          <w:sz w:val="24"/>
        </w:rPr>
        <w:t>全部</w:t>
      </w:r>
      <w:r>
        <w:rPr>
          <w:rFonts w:ascii="Times New Roman" w:eastAsia="宋体" w:hAnsi="Times New Roman" w:cs="Times New Roman" w:hint="eastAsia"/>
          <w:sz w:val="24"/>
        </w:rPr>
        <w:t>姿态的</w:t>
      </w:r>
      <w:commentRangeStart w:id="91"/>
      <w:r w:rsidR="00743F16">
        <w:rPr>
          <w:rFonts w:ascii="Times New Roman" w:eastAsia="宋体" w:hAnsi="Times New Roman" w:cs="Times New Roman" w:hint="eastAsia"/>
          <w:sz w:val="24"/>
        </w:rPr>
        <w:t>平均</w:t>
      </w:r>
      <w:r>
        <w:rPr>
          <w:rFonts w:ascii="Times New Roman" w:eastAsia="宋体" w:hAnsi="Times New Roman" w:cs="Times New Roman" w:hint="eastAsia"/>
          <w:sz w:val="24"/>
        </w:rPr>
        <w:t>识别正确率为</w:t>
      </w:r>
      <w:r w:rsidR="00A06C15">
        <w:rPr>
          <w:rFonts w:ascii="Times New Roman" w:eastAsia="宋体" w:hAnsi="Times New Roman" w:cs="Times New Roman" w:hint="eastAsia"/>
          <w:color w:val="FF0000"/>
          <w:sz w:val="24"/>
        </w:rPr>
        <w:t>7</w:t>
      </w:r>
      <w:r w:rsidR="00A06C15">
        <w:rPr>
          <w:rFonts w:ascii="Times New Roman" w:eastAsia="宋体" w:hAnsi="Times New Roman" w:cs="Times New Roman"/>
          <w:color w:val="FF0000"/>
          <w:sz w:val="24"/>
        </w:rPr>
        <w:t>4%</w:t>
      </w:r>
      <w:commentRangeEnd w:id="91"/>
      <w:r w:rsidR="00743F16">
        <w:rPr>
          <w:rStyle w:val="ae"/>
        </w:rPr>
        <w:commentReference w:id="91"/>
      </w:r>
      <w:r>
        <w:rPr>
          <w:rFonts w:ascii="Times New Roman" w:eastAsia="宋体" w:hAnsi="Times New Roman" w:cs="Times New Roman" w:hint="eastAsia"/>
          <w:sz w:val="24"/>
        </w:rPr>
        <w:t>，每分钟可以识别的物料个数为</w:t>
      </w:r>
      <w:r w:rsidRPr="00E5400D">
        <w:rPr>
          <w:rFonts w:ascii="Times New Roman" w:eastAsia="宋体" w:hAnsi="Times New Roman" w:cs="Times New Roman" w:hint="eastAsia"/>
          <w:color w:val="FF0000"/>
          <w:sz w:val="24"/>
        </w:rPr>
        <w:t>？？</w:t>
      </w:r>
      <w:r w:rsidR="005F701C">
        <w:rPr>
          <w:rFonts w:ascii="Times New Roman" w:eastAsia="宋体" w:hAnsi="Times New Roman" w:cs="Times New Roman" w:hint="eastAsia"/>
          <w:color w:val="FF0000"/>
          <w:sz w:val="24"/>
        </w:rPr>
        <w:t>。</w:t>
      </w:r>
    </w:p>
    <w:p w14:paraId="49867386" w14:textId="65534BC7" w:rsidR="005F701C" w:rsidRDefault="005F701C" w:rsidP="00B1751F">
      <w:pPr>
        <w:rPr>
          <w:rFonts w:ascii="Times New Roman" w:eastAsia="宋体" w:hAnsi="Times New Roman" w:cs="Times New Roman"/>
          <w:color w:val="FF0000"/>
          <w:sz w:val="24"/>
        </w:rPr>
      </w:pPr>
      <w:r w:rsidRPr="005F701C">
        <w:rPr>
          <w:rFonts w:ascii="Times New Roman" w:eastAsia="宋体" w:hAnsi="Times New Roman" w:cs="Times New Roman" w:hint="eastAsia"/>
          <w:sz w:val="24"/>
        </w:rPr>
        <w:t>匹配</w:t>
      </w:r>
      <w:r w:rsidR="00743F16">
        <w:rPr>
          <w:rFonts w:ascii="Times New Roman" w:eastAsia="宋体" w:hAnsi="Times New Roman" w:cs="Times New Roman" w:hint="eastAsia"/>
          <w:sz w:val="24"/>
        </w:rPr>
        <w:t>过程</w:t>
      </w:r>
      <w:r>
        <w:rPr>
          <w:rFonts w:ascii="Times New Roman" w:eastAsia="宋体" w:hAnsi="Times New Roman" w:cs="Times New Roman" w:hint="eastAsia"/>
          <w:sz w:val="24"/>
        </w:rPr>
        <w:t>的实物图如</w:t>
      </w:r>
      <w:r>
        <w:rPr>
          <w:rFonts w:ascii="Times New Roman" w:eastAsia="宋体" w:hAnsi="Times New Roman" w:cs="Times New Roman" w:hint="eastAsia"/>
          <w:sz w:val="24"/>
        </w:rPr>
        <w:t>Fig.</w:t>
      </w:r>
      <w:r w:rsidR="00743F16">
        <w:rPr>
          <w:rFonts w:ascii="Times New Roman" w:eastAsia="宋体" w:hAnsi="Times New Roman" w:cs="Times New Roman"/>
          <w:sz w:val="24"/>
        </w:rPr>
        <w:t>9</w:t>
      </w:r>
      <w:r>
        <w:rPr>
          <w:rFonts w:ascii="Times New Roman" w:eastAsia="宋体" w:hAnsi="Times New Roman" w:cs="Times New Roman" w:hint="eastAsia"/>
          <w:sz w:val="24"/>
        </w:rPr>
        <w:t>所示：</w:t>
      </w:r>
    </w:p>
    <w:p w14:paraId="43E5CE37" w14:textId="31607FC4" w:rsidR="005F701C" w:rsidRDefault="005F701C" w:rsidP="005F701C">
      <w:pPr>
        <w:jc w:val="center"/>
        <w:rPr>
          <w:rFonts w:ascii="Times New Roman" w:eastAsia="宋体" w:hAnsi="Times New Roman" w:cs="Times New Roman"/>
          <w:sz w:val="24"/>
        </w:rPr>
      </w:pPr>
      <w:r w:rsidRPr="005F701C">
        <w:rPr>
          <w:rFonts w:ascii="Times New Roman" w:eastAsia="宋体" w:hAnsi="Times New Roman" w:cs="Times New Roman"/>
          <w:noProof/>
          <w:sz w:val="24"/>
        </w:rPr>
        <w:lastRenderedPageBreak/>
        <w:drawing>
          <wp:inline distT="0" distB="0" distL="0" distR="0" wp14:anchorId="5EC8DBDA" wp14:editId="5AA73321">
            <wp:extent cx="3693498" cy="1973221"/>
            <wp:effectExtent l="0" t="0" r="2540" b="8255"/>
            <wp:docPr id="36" name="图片 35">
              <a:extLst xmlns:a="http://schemas.openxmlformats.org/drawingml/2006/main">
                <a:ext uri="{FF2B5EF4-FFF2-40B4-BE49-F238E27FC236}">
                  <a16:creationId xmlns:a16="http://schemas.microsoft.com/office/drawing/2014/main" id="{F290CBC3-A9FC-C4A4-D087-F92A603271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F290CBC3-A9FC-C4A4-D087-F92A60327152}"/>
                        </a:ext>
                      </a:extLst>
                    </pic:cNvPr>
                    <pic:cNvPicPr>
                      <a:picLocks noChangeAspect="1"/>
                    </pic:cNvPicPr>
                  </pic:nvPicPr>
                  <pic:blipFill>
                    <a:blip r:embed="rId24"/>
                    <a:stretch>
                      <a:fillRect/>
                    </a:stretch>
                  </pic:blipFill>
                  <pic:spPr>
                    <a:xfrm>
                      <a:off x="0" y="0"/>
                      <a:ext cx="3693498" cy="1973221"/>
                    </a:xfrm>
                    <a:prstGeom prst="rect">
                      <a:avLst/>
                    </a:prstGeom>
                  </pic:spPr>
                </pic:pic>
              </a:graphicData>
            </a:graphic>
          </wp:inline>
        </w:drawing>
      </w:r>
    </w:p>
    <w:p w14:paraId="733773C0" w14:textId="55AD91AC" w:rsidR="005F701C" w:rsidRDefault="005F701C" w:rsidP="005F701C">
      <w:pPr>
        <w:jc w:val="center"/>
        <w:rPr>
          <w:rFonts w:ascii="Times New Roman" w:eastAsia="宋体" w:hAnsi="Times New Roman" w:cs="Times New Roman"/>
          <w:sz w:val="24"/>
        </w:rPr>
      </w:pPr>
      <w:r>
        <w:rPr>
          <w:rFonts w:ascii="Times New Roman" w:eastAsia="宋体" w:hAnsi="Times New Roman" w:cs="Times New Roman" w:hint="eastAsia"/>
          <w:sz w:val="24"/>
        </w:rPr>
        <w:t>Fig.</w:t>
      </w:r>
      <w:r w:rsidR="00743F16">
        <w:rPr>
          <w:rFonts w:ascii="Times New Roman" w:eastAsia="宋体" w:hAnsi="Times New Roman" w:cs="Times New Roman"/>
          <w:sz w:val="24"/>
        </w:rPr>
        <w:t>9</w:t>
      </w:r>
      <w:r>
        <w:rPr>
          <w:rFonts w:ascii="Times New Roman" w:eastAsia="宋体" w:hAnsi="Times New Roman" w:cs="Times New Roman"/>
          <w:sz w:val="24"/>
        </w:rPr>
        <w:t xml:space="preserve">  </w:t>
      </w:r>
      <w:r>
        <w:rPr>
          <w:rFonts w:ascii="Times New Roman" w:eastAsia="宋体" w:hAnsi="Times New Roman" w:cs="Times New Roman" w:hint="eastAsia"/>
          <w:sz w:val="24"/>
        </w:rPr>
        <w:t>匹配过程实物图</w:t>
      </w:r>
    </w:p>
    <w:p w14:paraId="4DBFA472" w14:textId="67C86439" w:rsidR="00B1751F" w:rsidRDefault="00B1751F" w:rsidP="00B1751F">
      <w:pP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sz w:val="24"/>
        </w:rPr>
        <w:t xml:space="preserve"> </w:t>
      </w:r>
      <w:r>
        <w:rPr>
          <w:rFonts w:ascii="Times New Roman" w:eastAsia="宋体" w:hAnsi="Times New Roman" w:cs="Times New Roman" w:hint="eastAsia"/>
          <w:sz w:val="24"/>
        </w:rPr>
        <w:t>（</w:t>
      </w:r>
      <w:r w:rsidR="00743F16">
        <w:rPr>
          <w:rFonts w:ascii="Times New Roman" w:eastAsia="宋体" w:hAnsi="Times New Roman" w:cs="Times New Roman"/>
          <w:sz w:val="24"/>
        </w:rPr>
        <w:t>3</w:t>
      </w:r>
      <w:r>
        <w:rPr>
          <w:rFonts w:ascii="Times New Roman" w:eastAsia="宋体" w:hAnsi="Times New Roman" w:cs="Times New Roman" w:hint="eastAsia"/>
          <w:sz w:val="24"/>
        </w:rPr>
        <w:t>）、设计了光纤传感器的控制电路，并且自制</w:t>
      </w:r>
      <w:r>
        <w:rPr>
          <w:rFonts w:ascii="Times New Roman" w:eastAsia="宋体" w:hAnsi="Times New Roman" w:cs="Times New Roman" w:hint="eastAsia"/>
          <w:sz w:val="24"/>
        </w:rPr>
        <w:t>P</w:t>
      </w:r>
      <w:r>
        <w:rPr>
          <w:rFonts w:ascii="Times New Roman" w:eastAsia="宋体" w:hAnsi="Times New Roman" w:cs="Times New Roman"/>
          <w:sz w:val="24"/>
        </w:rPr>
        <w:t>CB</w:t>
      </w:r>
      <w:r>
        <w:rPr>
          <w:rFonts w:ascii="Times New Roman" w:eastAsia="宋体" w:hAnsi="Times New Roman" w:cs="Times New Roman" w:hint="eastAsia"/>
          <w:sz w:val="24"/>
        </w:rPr>
        <w:t>板。通过该电路可以控制光纤传感器的亮灭，以及将光纤传感器传回的电压数据进行放大，有利于单片机的识别。</w:t>
      </w:r>
      <w:commentRangeStart w:id="92"/>
      <w:r w:rsidR="00743F16" w:rsidRPr="00743F16">
        <w:rPr>
          <w:rFonts w:ascii="Times New Roman" w:eastAsia="宋体" w:hAnsi="Times New Roman" w:cs="Times New Roman" w:hint="eastAsia"/>
          <w:color w:val="FF0000"/>
          <w:sz w:val="24"/>
        </w:rPr>
        <w:t>（这部分</w:t>
      </w:r>
      <w:proofErr w:type="gramStart"/>
      <w:r w:rsidR="00743F16" w:rsidRPr="00743F16">
        <w:rPr>
          <w:rFonts w:ascii="Times New Roman" w:eastAsia="宋体" w:hAnsi="Times New Roman" w:cs="Times New Roman" w:hint="eastAsia"/>
          <w:color w:val="FF0000"/>
          <w:sz w:val="24"/>
        </w:rPr>
        <w:t>瑜哥补</w:t>
      </w:r>
      <w:proofErr w:type="gramEnd"/>
      <w:r w:rsidR="00743F16" w:rsidRPr="00743F16">
        <w:rPr>
          <w:rFonts w:ascii="Times New Roman" w:eastAsia="宋体" w:hAnsi="Times New Roman" w:cs="Times New Roman" w:hint="eastAsia"/>
          <w:color w:val="FF0000"/>
          <w:sz w:val="24"/>
        </w:rPr>
        <w:t>一下）</w:t>
      </w:r>
      <w:commentRangeEnd w:id="92"/>
      <w:r w:rsidR="00743F16">
        <w:rPr>
          <w:rStyle w:val="ae"/>
        </w:rPr>
        <w:commentReference w:id="92"/>
      </w:r>
    </w:p>
    <w:p w14:paraId="4C147D7C" w14:textId="3C9E4190" w:rsidR="00B1751F" w:rsidRDefault="00932C51" w:rsidP="002D67C8">
      <w:pPr>
        <w:jc w:val="center"/>
        <w:rPr>
          <w:ins w:id="93" w:author="xin" w:date="2022-07-07T04:36:00Z"/>
          <w:rFonts w:ascii="Times New Roman" w:eastAsia="宋体" w:hAnsi="Times New Roman" w:cs="Times New Roman"/>
          <w:color w:val="FF0000"/>
          <w:sz w:val="24"/>
        </w:rPr>
      </w:pPr>
      <w:r>
        <w:rPr>
          <w:rFonts w:ascii="Times New Roman" w:eastAsia="宋体" w:hAnsi="Times New Roman" w:cs="Times New Roman" w:hint="eastAsia"/>
          <w:color w:val="FF0000"/>
          <w:sz w:val="24"/>
        </w:rPr>
        <w:t>实物</w:t>
      </w:r>
      <w:r w:rsidR="00B1751F" w:rsidRPr="00BD10DB">
        <w:rPr>
          <w:rFonts w:ascii="Times New Roman" w:eastAsia="宋体" w:hAnsi="Times New Roman" w:cs="Times New Roman" w:hint="eastAsia"/>
          <w:color w:val="FF0000"/>
          <w:sz w:val="24"/>
        </w:rPr>
        <w:t>P</w:t>
      </w:r>
      <w:r w:rsidR="00B1751F" w:rsidRPr="00BD10DB">
        <w:rPr>
          <w:rFonts w:ascii="Times New Roman" w:eastAsia="宋体" w:hAnsi="Times New Roman" w:cs="Times New Roman"/>
          <w:color w:val="FF0000"/>
          <w:sz w:val="24"/>
        </w:rPr>
        <w:t>CB</w:t>
      </w:r>
      <w:r w:rsidR="00B1751F" w:rsidRPr="00BD10DB">
        <w:rPr>
          <w:rFonts w:ascii="Times New Roman" w:eastAsia="宋体" w:hAnsi="Times New Roman" w:cs="Times New Roman" w:hint="eastAsia"/>
          <w:color w:val="FF0000"/>
          <w:sz w:val="24"/>
        </w:rPr>
        <w:t>板子的图片</w:t>
      </w:r>
      <w:r w:rsidR="002D67C8">
        <w:rPr>
          <w:rFonts w:ascii="Times New Roman" w:eastAsia="宋体" w:hAnsi="Times New Roman" w:cs="Times New Roman" w:hint="eastAsia"/>
          <w:color w:val="FF0000"/>
          <w:sz w:val="24"/>
        </w:rPr>
        <w:t>，</w:t>
      </w:r>
      <w:proofErr w:type="gramStart"/>
      <w:r w:rsidR="002D67C8">
        <w:rPr>
          <w:rFonts w:ascii="Times New Roman" w:eastAsia="宋体" w:hAnsi="Times New Roman" w:cs="Times New Roman" w:hint="eastAsia"/>
          <w:color w:val="FF0000"/>
          <w:sz w:val="24"/>
        </w:rPr>
        <w:t>等洗板水</w:t>
      </w:r>
      <w:proofErr w:type="gramEnd"/>
      <w:r w:rsidR="002D67C8">
        <w:rPr>
          <w:rFonts w:ascii="Times New Roman" w:eastAsia="宋体" w:hAnsi="Times New Roman" w:cs="Times New Roman" w:hint="eastAsia"/>
          <w:color w:val="FF0000"/>
          <w:sz w:val="24"/>
        </w:rPr>
        <w:t>到了拍</w:t>
      </w:r>
    </w:p>
    <w:p w14:paraId="50574791" w14:textId="78659AFF" w:rsidR="003601B6" w:rsidRDefault="00932C51" w:rsidP="003601B6">
      <w:pPr>
        <w:jc w:val="center"/>
        <w:rPr>
          <w:rFonts w:ascii="Times New Roman" w:eastAsia="宋体" w:hAnsi="Times New Roman" w:cs="Times New Roman"/>
          <w:color w:val="FF0000"/>
          <w:sz w:val="24"/>
        </w:rPr>
      </w:pPr>
      <w:r>
        <w:rPr>
          <w:noProof/>
        </w:rPr>
        <w:drawing>
          <wp:inline distT="0" distB="0" distL="0" distR="0" wp14:anchorId="6CF81BF3" wp14:editId="1EC53DBC">
            <wp:extent cx="2660506" cy="3339886"/>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3850" cy="3344083"/>
                    </a:xfrm>
                    <a:prstGeom prst="rect">
                      <a:avLst/>
                    </a:prstGeom>
                  </pic:spPr>
                </pic:pic>
              </a:graphicData>
            </a:graphic>
          </wp:inline>
        </w:drawing>
      </w:r>
    </w:p>
    <w:p w14:paraId="33690B41" w14:textId="08115B25" w:rsidR="00904B09" w:rsidRPr="00743F16" w:rsidRDefault="003601B6" w:rsidP="00743F16">
      <w:pPr>
        <w:jc w:val="center"/>
        <w:rPr>
          <w:rFonts w:ascii="Times New Roman" w:eastAsia="宋体" w:hAnsi="Times New Roman" w:cs="Times New Roman"/>
          <w:color w:val="FF0000"/>
          <w:sz w:val="24"/>
        </w:rPr>
      </w:pPr>
      <w:r>
        <w:rPr>
          <w:rFonts w:ascii="Times New Roman" w:eastAsia="宋体" w:hAnsi="Times New Roman" w:cs="Times New Roman" w:hint="eastAsia"/>
          <w:color w:val="FF0000"/>
          <w:sz w:val="24"/>
        </w:rPr>
        <w:t>图</w:t>
      </w:r>
      <w:r w:rsidR="00904B09">
        <w:rPr>
          <w:rFonts w:ascii="Times New Roman" w:eastAsia="宋体" w:hAnsi="Times New Roman" w:cs="Times New Roman"/>
          <w:color w:val="FF0000"/>
          <w:sz w:val="24"/>
        </w:rPr>
        <w:t>9</w:t>
      </w:r>
      <w:r w:rsidR="003B4E6B">
        <w:rPr>
          <w:rFonts w:ascii="Times New Roman" w:eastAsia="宋体" w:hAnsi="Times New Roman" w:cs="Times New Roman"/>
          <w:color w:val="FF0000"/>
          <w:sz w:val="24"/>
        </w:rPr>
        <w:t xml:space="preserve"> </w:t>
      </w:r>
      <w:r w:rsidR="003B4E6B">
        <w:rPr>
          <w:rFonts w:ascii="Times New Roman" w:eastAsia="宋体" w:hAnsi="Times New Roman" w:cs="Times New Roman" w:hint="eastAsia"/>
          <w:color w:val="FF0000"/>
          <w:sz w:val="24"/>
        </w:rPr>
        <w:t>光纤传感电路设计</w:t>
      </w:r>
    </w:p>
    <w:p w14:paraId="2EC11610" w14:textId="77777777" w:rsidR="00904B09" w:rsidRPr="00904B09" w:rsidRDefault="00904B09" w:rsidP="008F3E1A">
      <w:pPr>
        <w:ind w:firstLine="480"/>
        <w:rPr>
          <w:rFonts w:ascii="Times New Roman" w:eastAsia="宋体" w:hAnsi="Times New Roman" w:cs="Times New Roman"/>
          <w:sz w:val="24"/>
        </w:rPr>
      </w:pPr>
    </w:p>
    <w:p w14:paraId="06BDF1A7" w14:textId="4E768B4F" w:rsidR="00904B09" w:rsidRDefault="008F3E1A" w:rsidP="00904B09">
      <w:pPr>
        <w:ind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4</w:t>
      </w:r>
      <w:r>
        <w:rPr>
          <w:rFonts w:ascii="Times New Roman" w:eastAsia="宋体" w:hAnsi="Times New Roman" w:cs="Times New Roman" w:hint="eastAsia"/>
          <w:sz w:val="24"/>
        </w:rPr>
        <w:t>）、实现了物料不同姿势的分选</w:t>
      </w:r>
      <w:r w:rsidR="000A00B1">
        <w:rPr>
          <w:rFonts w:ascii="Times New Roman" w:eastAsia="宋体" w:hAnsi="Times New Roman" w:cs="Times New Roman" w:hint="eastAsia"/>
          <w:sz w:val="24"/>
        </w:rPr>
        <w:t>。当物料训练完毕后，用户通过单片机按键选择自己想要的物料姿态，单片机可以自动根据</w:t>
      </w:r>
      <w:r>
        <w:rPr>
          <w:rFonts w:ascii="Times New Roman" w:eastAsia="宋体" w:hAnsi="Times New Roman" w:cs="Times New Roman" w:hint="eastAsia"/>
          <w:sz w:val="24"/>
        </w:rPr>
        <w:t>用户选择的姿态进行匹配，将不匹配的物料剔除，保留需要的物料。</w:t>
      </w:r>
      <w:r w:rsidR="00904B09">
        <w:rPr>
          <w:rFonts w:ascii="Times New Roman" w:eastAsia="宋体" w:hAnsi="Times New Roman" w:cs="Times New Roman" w:hint="eastAsia"/>
          <w:sz w:val="24"/>
        </w:rPr>
        <w:t>剔除物料过程</w:t>
      </w:r>
      <w:r w:rsidR="000A00B1">
        <w:rPr>
          <w:rFonts w:ascii="Times New Roman" w:eastAsia="宋体" w:hAnsi="Times New Roman" w:cs="Times New Roman" w:hint="eastAsia"/>
          <w:sz w:val="24"/>
        </w:rPr>
        <w:t>是当单片机检测到通过光纤传感器的物料不符合用户选定姿态的时候，</w:t>
      </w:r>
      <w:r w:rsidR="00904B09">
        <w:rPr>
          <w:rFonts w:ascii="Times New Roman" w:eastAsia="宋体" w:hAnsi="Times New Roman" w:cs="Times New Roman" w:hint="eastAsia"/>
          <w:sz w:val="24"/>
        </w:rPr>
        <w:t>通过气泵将不符合条件的物料吹到振动盘</w:t>
      </w:r>
      <w:r w:rsidR="000A00B1">
        <w:rPr>
          <w:rFonts w:ascii="Times New Roman" w:eastAsia="宋体" w:hAnsi="Times New Roman" w:cs="Times New Roman" w:hint="eastAsia"/>
          <w:sz w:val="24"/>
        </w:rPr>
        <w:t>底部</w:t>
      </w:r>
      <w:r w:rsidR="00904B09">
        <w:rPr>
          <w:rFonts w:ascii="Times New Roman" w:eastAsia="宋体" w:hAnsi="Times New Roman" w:cs="Times New Roman" w:hint="eastAsia"/>
          <w:sz w:val="24"/>
        </w:rPr>
        <w:t>，</w:t>
      </w:r>
      <w:proofErr w:type="gramStart"/>
      <w:r w:rsidR="000A00B1">
        <w:rPr>
          <w:rFonts w:ascii="Times New Roman" w:eastAsia="宋体" w:hAnsi="Times New Roman" w:cs="Times New Roman" w:hint="eastAsia"/>
          <w:sz w:val="24"/>
        </w:rPr>
        <w:t>振动盘</w:t>
      </w:r>
      <w:proofErr w:type="gramEnd"/>
      <w:r w:rsidR="00904B09">
        <w:rPr>
          <w:rFonts w:ascii="Times New Roman" w:eastAsia="宋体" w:hAnsi="Times New Roman" w:cs="Times New Roman" w:hint="eastAsia"/>
          <w:sz w:val="24"/>
        </w:rPr>
        <w:t>重新进行物料的运输，物料的剔除过程实物图如</w:t>
      </w:r>
      <w:r w:rsidR="00904B09">
        <w:rPr>
          <w:rFonts w:ascii="Times New Roman" w:eastAsia="宋体" w:hAnsi="Times New Roman" w:cs="Times New Roman"/>
          <w:sz w:val="24"/>
        </w:rPr>
        <w:t>Fig.11</w:t>
      </w:r>
      <w:r w:rsidR="00904B09">
        <w:rPr>
          <w:rFonts w:ascii="Times New Roman" w:eastAsia="宋体" w:hAnsi="Times New Roman" w:cs="Times New Roman" w:hint="eastAsia"/>
          <w:sz w:val="24"/>
        </w:rPr>
        <w:t>所示：</w:t>
      </w:r>
    </w:p>
    <w:p w14:paraId="2F150AEB" w14:textId="78613BE7" w:rsidR="00904B09" w:rsidRDefault="00904B09" w:rsidP="00904B09">
      <w:pPr>
        <w:ind w:firstLine="480"/>
        <w:jc w:val="center"/>
        <w:rPr>
          <w:rFonts w:ascii="Times New Roman" w:eastAsia="宋体" w:hAnsi="Times New Roman" w:cs="Times New Roman"/>
          <w:sz w:val="24"/>
        </w:rPr>
      </w:pPr>
      <w:r w:rsidRPr="00904B09">
        <w:rPr>
          <w:rFonts w:ascii="Times New Roman" w:eastAsia="宋体" w:hAnsi="Times New Roman" w:cs="Times New Roman"/>
          <w:noProof/>
          <w:sz w:val="24"/>
        </w:rPr>
        <w:lastRenderedPageBreak/>
        <w:drawing>
          <wp:inline distT="0" distB="0" distL="0" distR="0" wp14:anchorId="5CD3EB4C" wp14:editId="48F6B373">
            <wp:extent cx="3483428" cy="1895414"/>
            <wp:effectExtent l="0" t="0" r="3175" b="0"/>
            <wp:docPr id="2" name="图片 14">
              <a:extLst xmlns:a="http://schemas.openxmlformats.org/drawingml/2006/main">
                <a:ext uri="{FF2B5EF4-FFF2-40B4-BE49-F238E27FC236}">
                  <a16:creationId xmlns:a16="http://schemas.microsoft.com/office/drawing/2014/main" id="{796DEB7B-D0D0-5237-FCAD-8C2D1E617D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796DEB7B-D0D0-5237-FCAD-8C2D1E617D64}"/>
                        </a:ext>
                      </a:extLst>
                    </pic:cNvPr>
                    <pic:cNvPicPr>
                      <a:picLocks noChangeAspect="1"/>
                    </pic:cNvPicPr>
                  </pic:nvPicPr>
                  <pic:blipFill>
                    <a:blip r:embed="rId26"/>
                    <a:stretch>
                      <a:fillRect/>
                    </a:stretch>
                  </pic:blipFill>
                  <pic:spPr>
                    <a:xfrm>
                      <a:off x="0" y="0"/>
                      <a:ext cx="3483428" cy="1895414"/>
                    </a:xfrm>
                    <a:prstGeom prst="rect">
                      <a:avLst/>
                    </a:prstGeom>
                  </pic:spPr>
                </pic:pic>
              </a:graphicData>
            </a:graphic>
          </wp:inline>
        </w:drawing>
      </w:r>
    </w:p>
    <w:p w14:paraId="4543F25F" w14:textId="6F4DEF48" w:rsidR="00904B09" w:rsidRPr="00904B09" w:rsidRDefault="00904B09" w:rsidP="00904B09">
      <w:pPr>
        <w:ind w:firstLine="480"/>
        <w:jc w:val="center"/>
        <w:rPr>
          <w:rFonts w:ascii="Times New Roman" w:eastAsia="宋体" w:hAnsi="Times New Roman" w:cs="Times New Roman"/>
          <w:sz w:val="24"/>
        </w:rPr>
      </w:pPr>
      <w:r>
        <w:rPr>
          <w:rFonts w:ascii="Times New Roman" w:eastAsia="宋体" w:hAnsi="Times New Roman" w:cs="Times New Roman"/>
          <w:sz w:val="24"/>
        </w:rPr>
        <w:t xml:space="preserve">Fig.11 </w:t>
      </w:r>
      <w:r>
        <w:rPr>
          <w:rFonts w:ascii="Times New Roman" w:eastAsia="宋体" w:hAnsi="Times New Roman" w:cs="Times New Roman" w:hint="eastAsia"/>
          <w:sz w:val="24"/>
        </w:rPr>
        <w:t>物料的剔除过程（中间圆点是气泵出口）</w:t>
      </w:r>
    </w:p>
    <w:p w14:paraId="491ED03E" w14:textId="77777777" w:rsidR="00B1751F" w:rsidRDefault="00B1751F" w:rsidP="00B1751F">
      <w:pPr>
        <w:rPr>
          <w:rFonts w:ascii="Times New Roman" w:eastAsia="宋体" w:hAnsi="Times New Roman" w:cs="Times New Roman"/>
          <w:b/>
          <w:sz w:val="24"/>
        </w:rPr>
      </w:pPr>
      <w:r>
        <w:rPr>
          <w:rFonts w:ascii="Times New Roman" w:eastAsia="宋体" w:hAnsi="Times New Roman" w:cs="Times New Roman" w:hint="eastAsia"/>
          <w:b/>
          <w:sz w:val="28"/>
        </w:rPr>
        <w:t>第四部分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Pr>
          <w:rFonts w:ascii="Times New Roman" w:eastAsia="宋体" w:hAnsi="Times New Roman" w:cs="Times New Roman" w:hint="eastAsia"/>
          <w:b/>
          <w:sz w:val="24"/>
        </w:rPr>
        <w:t>总结</w:t>
      </w:r>
    </w:p>
    <w:p w14:paraId="3E27BE54" w14:textId="77777777" w:rsidR="00B1751F" w:rsidRDefault="00B1751F" w:rsidP="00B1751F">
      <w:pPr>
        <w:pStyle w:val="a9"/>
        <w:numPr>
          <w:ilvl w:val="0"/>
          <w:numId w:val="1"/>
        </w:numPr>
        <w:ind w:firstLineChars="0"/>
        <w:rPr>
          <w:rFonts w:ascii="Times New Roman" w:eastAsia="宋体" w:hAnsi="Times New Roman" w:cs="Times New Roman"/>
          <w:vanish/>
          <w:sz w:val="24"/>
        </w:rPr>
      </w:pPr>
    </w:p>
    <w:p w14:paraId="15BD7442" w14:textId="77777777" w:rsidR="00B1751F" w:rsidRDefault="00B1751F" w:rsidP="00B1751F">
      <w:pPr>
        <w:pStyle w:val="a9"/>
        <w:numPr>
          <w:ilvl w:val="0"/>
          <w:numId w:val="1"/>
        </w:numPr>
        <w:ind w:firstLineChars="0"/>
        <w:rPr>
          <w:rFonts w:ascii="Times New Roman" w:eastAsia="宋体" w:hAnsi="Times New Roman" w:cs="Times New Roman"/>
          <w:vanish/>
          <w:sz w:val="24"/>
        </w:rPr>
      </w:pPr>
    </w:p>
    <w:p w14:paraId="2021D65B" w14:textId="77777777" w:rsidR="00B1751F" w:rsidRDefault="00B1751F" w:rsidP="00B1751F">
      <w:pPr>
        <w:pStyle w:val="a9"/>
        <w:numPr>
          <w:ilvl w:val="1"/>
          <w:numId w:val="1"/>
        </w:numPr>
        <w:ind w:firstLineChars="0"/>
        <w:rPr>
          <w:rFonts w:ascii="Times New Roman" w:eastAsia="宋体" w:hAnsi="Times New Roman" w:cs="Times New Roman"/>
          <w:sz w:val="24"/>
        </w:rPr>
      </w:pPr>
      <w:commentRangeStart w:id="94"/>
      <w:r>
        <w:rPr>
          <w:rFonts w:ascii="Times New Roman" w:eastAsia="宋体" w:hAnsi="Times New Roman" w:cs="Times New Roman" w:hint="eastAsia"/>
          <w:sz w:val="24"/>
        </w:rPr>
        <w:t>可扩展之处</w:t>
      </w:r>
      <w:commentRangeEnd w:id="94"/>
      <w:r w:rsidR="00FB327A">
        <w:rPr>
          <w:rStyle w:val="ae"/>
        </w:rPr>
        <w:commentReference w:id="94"/>
      </w:r>
    </w:p>
    <w:p w14:paraId="4D291462" w14:textId="77777777" w:rsidR="00B1751F" w:rsidRPr="00625215" w:rsidRDefault="00B1751F" w:rsidP="00625215">
      <w:pPr>
        <w:ind w:left="362"/>
        <w:rPr>
          <w:rFonts w:ascii="Times New Roman" w:eastAsia="宋体" w:hAnsi="Times New Roman" w:cs="Times New Roman"/>
          <w:sz w:val="24"/>
        </w:rPr>
      </w:pPr>
      <w:commentRangeStart w:id="95"/>
      <w:r w:rsidRPr="00625215">
        <w:rPr>
          <w:rFonts w:ascii="Times New Roman" w:eastAsia="宋体" w:hAnsi="Times New Roman" w:cs="Times New Roman" w:hint="eastAsia"/>
          <w:strike/>
          <w:sz w:val="24"/>
          <w:rPrChange w:id="96" w:author="XIANG JI" w:date="2022-07-09T11:36:00Z">
            <w:rPr>
              <w:rFonts w:ascii="Times New Roman" w:eastAsia="宋体" w:hAnsi="Times New Roman" w:cs="Times New Roman" w:hint="eastAsia"/>
              <w:sz w:val="24"/>
            </w:rPr>
          </w:rPrChange>
        </w:rPr>
        <w:t>在可以判别的基础上，用户可以通过按键选择自己需要的特定姿态，进行物料的自动分选。</w:t>
      </w:r>
      <w:commentRangeEnd w:id="95"/>
      <w:r w:rsidR="00625215">
        <w:rPr>
          <w:rStyle w:val="ae"/>
        </w:rPr>
        <w:commentReference w:id="95"/>
      </w:r>
    </w:p>
    <w:p w14:paraId="61E8FDA8" w14:textId="18C425C5" w:rsidR="00B1751F" w:rsidRDefault="00625215" w:rsidP="00625215">
      <w:pPr>
        <w:pStyle w:val="a9"/>
        <w:numPr>
          <w:ilvl w:val="0"/>
          <w:numId w:val="12"/>
        </w:numPr>
        <w:ind w:firstLineChars="0"/>
        <w:rPr>
          <w:rFonts w:ascii="Times New Roman" w:eastAsia="宋体" w:hAnsi="Times New Roman" w:cs="Times New Roman"/>
          <w:sz w:val="24"/>
        </w:rPr>
      </w:pPr>
      <w:commentRangeStart w:id="97"/>
      <w:r>
        <w:rPr>
          <w:rFonts w:ascii="Times New Roman" w:eastAsia="宋体" w:hAnsi="Times New Roman" w:cs="Times New Roman" w:hint="eastAsia"/>
          <w:sz w:val="24"/>
        </w:rPr>
        <w:t>目前</w:t>
      </w:r>
      <w:commentRangeEnd w:id="97"/>
      <w:r w:rsidR="00400850">
        <w:rPr>
          <w:rStyle w:val="ae"/>
        </w:rPr>
        <w:commentReference w:id="97"/>
      </w:r>
      <w:proofErr w:type="gramStart"/>
      <w:r>
        <w:rPr>
          <w:rFonts w:ascii="Times New Roman" w:eastAsia="宋体" w:hAnsi="Times New Roman" w:cs="Times New Roman" w:hint="eastAsia"/>
          <w:sz w:val="24"/>
        </w:rPr>
        <w:t>由于算力限制</w:t>
      </w:r>
      <w:proofErr w:type="gramEnd"/>
      <w:r>
        <w:rPr>
          <w:rFonts w:ascii="Times New Roman" w:eastAsia="宋体" w:hAnsi="Times New Roman" w:cs="Times New Roman" w:hint="eastAsia"/>
          <w:sz w:val="24"/>
        </w:rPr>
        <w:t>，计算的点数有限，</w:t>
      </w:r>
      <w:r>
        <w:rPr>
          <w:rFonts w:ascii="Times New Roman" w:eastAsia="宋体" w:hAnsi="Times New Roman" w:cs="Times New Roman" w:hint="eastAsia"/>
          <w:sz w:val="24"/>
        </w:rPr>
        <w:t>A</w:t>
      </w:r>
      <w:r>
        <w:rPr>
          <w:rFonts w:ascii="Times New Roman" w:eastAsia="宋体" w:hAnsi="Times New Roman" w:cs="Times New Roman"/>
          <w:sz w:val="24"/>
        </w:rPr>
        <w:t>DC</w:t>
      </w:r>
      <w:r>
        <w:rPr>
          <w:rFonts w:ascii="Times New Roman" w:eastAsia="宋体" w:hAnsi="Times New Roman" w:cs="Times New Roman" w:hint="eastAsia"/>
          <w:sz w:val="24"/>
        </w:rPr>
        <w:t>采集频率不能太高，模板点的个数也因此受到限制，带来的影响就是无法识别长度较长的物料样本。后续的设计改进中需要对此进行算法的改变，以实现更高频率的信号采集和更长长度的物料样本识别。</w:t>
      </w:r>
    </w:p>
    <w:p w14:paraId="20085B6B" w14:textId="48519F32" w:rsidR="00E00E7E" w:rsidRDefault="00625215" w:rsidP="00E00E7E">
      <w:pPr>
        <w:pStyle w:val="a9"/>
        <w:numPr>
          <w:ilvl w:val="0"/>
          <w:numId w:val="12"/>
        </w:numPr>
        <w:ind w:firstLineChars="0"/>
        <w:rPr>
          <w:rFonts w:ascii="Times New Roman" w:eastAsia="宋体" w:hAnsi="Times New Roman" w:cs="Times New Roman"/>
          <w:sz w:val="24"/>
        </w:rPr>
      </w:pPr>
      <w:r>
        <w:rPr>
          <w:rFonts w:ascii="Times New Roman" w:eastAsia="宋体" w:hAnsi="Times New Roman" w:cs="Times New Roman" w:hint="eastAsia"/>
          <w:sz w:val="24"/>
        </w:rPr>
        <w:t>目前只使用了单光纤传感器，因此得到的是一维信息，只反映了物体的某一维度的光传感信息。这样做有可能会因为物体的自身形态特征，而对姿态识别带来较大的影响。后续我们考虑再引入多个光纤传感器，这样我们就能</w:t>
      </w:r>
      <w:r w:rsidR="00E00E7E">
        <w:rPr>
          <w:rFonts w:ascii="Times New Roman" w:eastAsia="宋体" w:hAnsi="Times New Roman" w:cs="Times New Roman" w:hint="eastAsia"/>
          <w:sz w:val="24"/>
        </w:rPr>
        <w:t>得到多组一维信息，将他们整合后就可以得到一个关于时间—光传感信号的</w:t>
      </w:r>
      <w:r w:rsidR="00E00E7E">
        <w:rPr>
          <w:rFonts w:ascii="Times New Roman" w:eastAsia="宋体" w:hAnsi="Times New Roman" w:cs="Times New Roman" w:hint="eastAsia"/>
          <w:sz w:val="24"/>
        </w:rPr>
        <w:t>1</w:t>
      </w:r>
      <w:r w:rsidR="00E00E7E">
        <w:rPr>
          <w:rFonts w:ascii="Times New Roman" w:eastAsia="宋体" w:hAnsi="Times New Roman" w:cs="Times New Roman" w:hint="eastAsia"/>
          <w:sz w:val="24"/>
        </w:rPr>
        <w:t>对</w:t>
      </w:r>
      <w:r w:rsidR="00E00E7E">
        <w:rPr>
          <w:rFonts w:ascii="Times New Roman" w:eastAsia="宋体" w:hAnsi="Times New Roman" w:cs="Times New Roman" w:hint="eastAsia"/>
          <w:sz w:val="24"/>
        </w:rPr>
        <w:t>N</w:t>
      </w:r>
      <w:r w:rsidR="00E00E7E">
        <w:rPr>
          <w:rFonts w:ascii="Times New Roman" w:eastAsia="宋体" w:hAnsi="Times New Roman" w:cs="Times New Roman" w:hint="eastAsia"/>
          <w:sz w:val="24"/>
        </w:rPr>
        <w:t>的</w:t>
      </w:r>
      <w:r w:rsidR="00E00E7E">
        <w:rPr>
          <w:rFonts w:ascii="Times New Roman" w:eastAsia="宋体" w:hAnsi="Times New Roman" w:cs="Times New Roman" w:hint="eastAsia"/>
          <w:sz w:val="24"/>
        </w:rPr>
        <w:t>N</w:t>
      </w:r>
      <w:r w:rsidR="00E00E7E">
        <w:rPr>
          <w:rFonts w:ascii="Times New Roman" w:eastAsia="宋体" w:hAnsi="Times New Roman" w:cs="Times New Roman" w:hint="eastAsia"/>
          <w:sz w:val="24"/>
        </w:rPr>
        <w:t>维信息，这样能大大提高我们的识别精度，并且能较好抵消物体本身姿态属性带来的误差。</w:t>
      </w:r>
    </w:p>
    <w:p w14:paraId="7E55166E" w14:textId="660EC6F0" w:rsidR="00E00E7E" w:rsidRPr="00E00E7E" w:rsidRDefault="00E00E7E" w:rsidP="00E00E7E">
      <w:pPr>
        <w:pStyle w:val="a9"/>
        <w:numPr>
          <w:ilvl w:val="0"/>
          <w:numId w:val="12"/>
        </w:numPr>
        <w:ind w:firstLineChars="0"/>
        <w:rPr>
          <w:rFonts w:ascii="Times New Roman" w:eastAsia="宋体" w:hAnsi="Times New Roman" w:cs="Times New Roman" w:hint="eastAsia"/>
          <w:sz w:val="24"/>
        </w:rPr>
      </w:pPr>
      <w:r>
        <w:rPr>
          <w:rFonts w:ascii="Times New Roman" w:eastAsia="宋体" w:hAnsi="Times New Roman" w:cs="Times New Roman" w:hint="eastAsia"/>
          <w:sz w:val="24"/>
        </w:rPr>
        <w:t>当两个或多个样本在</w:t>
      </w:r>
      <w:proofErr w:type="gramStart"/>
      <w:r>
        <w:rPr>
          <w:rFonts w:ascii="Times New Roman" w:eastAsia="宋体" w:hAnsi="Times New Roman" w:cs="Times New Roman" w:hint="eastAsia"/>
          <w:sz w:val="24"/>
        </w:rPr>
        <w:t>振动盘</w:t>
      </w:r>
      <w:proofErr w:type="gramEnd"/>
      <w:r>
        <w:rPr>
          <w:rFonts w:ascii="Times New Roman" w:eastAsia="宋体" w:hAnsi="Times New Roman" w:cs="Times New Roman" w:hint="eastAsia"/>
          <w:sz w:val="24"/>
        </w:rPr>
        <w:t>导轨上出现部分重叠的状态时，目前该检测分选系统</w:t>
      </w:r>
      <w:r w:rsidR="00400850">
        <w:rPr>
          <w:rFonts w:ascii="Times New Roman" w:eastAsia="宋体" w:hAnsi="Times New Roman" w:cs="Times New Roman" w:hint="eastAsia"/>
          <w:sz w:val="24"/>
        </w:rPr>
        <w:t>无法正确识别。考虑到这种实际可能会出现的情况，后续可对此改进。可以从机械角度，设计一个特殊的模块，物理层面来破坏重叠状态；更重要的是从软件层面，改进系统的算法来正确识别检测叠加状态，并且能识别叠加的各个物料样本的特征。</w:t>
      </w:r>
    </w:p>
    <w:p w14:paraId="542F4A95" w14:textId="77777777" w:rsidR="0008449B" w:rsidRPr="0008449B" w:rsidRDefault="0008449B" w:rsidP="0008449B">
      <w:pPr>
        <w:rPr>
          <w:rFonts w:ascii="Times New Roman" w:eastAsia="宋体" w:hAnsi="Times New Roman" w:cs="Times New Roman"/>
          <w:sz w:val="24"/>
        </w:rPr>
      </w:pPr>
    </w:p>
    <w:p w14:paraId="425809DF" w14:textId="77777777" w:rsidR="00B1751F" w:rsidRDefault="00B1751F" w:rsidP="00B1751F">
      <w:pPr>
        <w:pStyle w:val="a9"/>
        <w:numPr>
          <w:ilvl w:val="1"/>
          <w:numId w:val="1"/>
        </w:numPr>
        <w:ind w:firstLineChars="0"/>
        <w:rPr>
          <w:rFonts w:ascii="Times New Roman" w:eastAsia="宋体" w:hAnsi="Times New Roman" w:cs="Times New Roman"/>
          <w:sz w:val="24"/>
        </w:rPr>
      </w:pPr>
      <w:r>
        <w:rPr>
          <w:rFonts w:ascii="Times New Roman" w:eastAsia="宋体" w:hAnsi="Times New Roman" w:cs="Times New Roman" w:hint="eastAsia"/>
          <w:sz w:val="24"/>
        </w:rPr>
        <w:t>心得体会</w:t>
      </w:r>
    </w:p>
    <w:p w14:paraId="467F82CF" w14:textId="1E4604C9" w:rsidR="00B1751F" w:rsidRDefault="00B1751F" w:rsidP="00B1751F">
      <w:pPr>
        <w:ind w:left="420"/>
        <w:rPr>
          <w:rFonts w:ascii="Times New Roman" w:eastAsia="宋体" w:hAnsi="Times New Roman" w:cs="Times New Roman"/>
          <w:color w:val="FF0000"/>
          <w:sz w:val="24"/>
        </w:rPr>
      </w:pPr>
      <w:r w:rsidRPr="00BD10DB">
        <w:rPr>
          <w:rFonts w:ascii="Times New Roman" w:eastAsia="宋体" w:hAnsi="Times New Roman" w:cs="Times New Roman" w:hint="eastAsia"/>
          <w:color w:val="FF0000"/>
          <w:sz w:val="24"/>
        </w:rPr>
        <w:t>（这部分没想好怎么写）</w:t>
      </w:r>
    </w:p>
    <w:p w14:paraId="7F3253D4" w14:textId="0F488C49" w:rsidR="002D67C8" w:rsidRDefault="002D67C8" w:rsidP="0008449B">
      <w:pPr>
        <w:ind w:firstLineChars="100" w:firstLine="240"/>
        <w:rPr>
          <w:rFonts w:ascii="Times New Roman" w:eastAsia="宋体" w:hAnsi="Times New Roman" w:cs="Times New Roman"/>
          <w:sz w:val="24"/>
        </w:rPr>
      </w:pPr>
      <w:r w:rsidRPr="0008449B">
        <w:rPr>
          <w:rFonts w:ascii="Times New Roman" w:eastAsia="宋体" w:hAnsi="Times New Roman" w:cs="Times New Roman" w:hint="eastAsia"/>
          <w:sz w:val="24"/>
        </w:rPr>
        <w:t>每个人写自己的</w:t>
      </w:r>
      <w:r w:rsidR="0008449B" w:rsidRPr="0008449B">
        <w:rPr>
          <w:rFonts w:ascii="Times New Roman" w:eastAsia="宋体" w:hAnsi="Times New Roman" w:cs="Times New Roman" w:hint="eastAsia"/>
          <w:sz w:val="24"/>
        </w:rPr>
        <w:t>心得体会</w:t>
      </w:r>
      <w:r w:rsidR="0008449B">
        <w:rPr>
          <w:rFonts w:ascii="Times New Roman" w:eastAsia="宋体" w:hAnsi="Times New Roman" w:cs="Times New Roman" w:hint="eastAsia"/>
          <w:sz w:val="24"/>
        </w:rPr>
        <w:t>。</w:t>
      </w:r>
    </w:p>
    <w:p w14:paraId="65005BD8" w14:textId="4B209F27" w:rsidR="0008449B" w:rsidRPr="0008449B" w:rsidRDefault="0008449B" w:rsidP="0008449B">
      <w:pPr>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辛瑜：参加竞赛的初衷，就是我们</w:t>
      </w:r>
      <w:proofErr w:type="gramStart"/>
      <w:r w:rsidRPr="0008449B">
        <w:rPr>
          <w:rFonts w:ascii="Times New Roman" w:eastAsia="宋体" w:hAnsi="Times New Roman" w:cs="Times New Roman" w:hint="eastAsia"/>
          <w:sz w:val="24"/>
        </w:rPr>
        <w:t>卡伊巴伊笃伊队</w:t>
      </w:r>
      <w:proofErr w:type="gramEnd"/>
      <w:r>
        <w:rPr>
          <w:rFonts w:ascii="Times New Roman" w:eastAsia="宋体" w:hAnsi="Times New Roman" w:cs="Times New Roman" w:hint="eastAsia"/>
          <w:sz w:val="24"/>
        </w:rPr>
        <w:t>一开始提交报名信息的口号，</w:t>
      </w:r>
      <w:r w:rsidRPr="0008449B">
        <w:rPr>
          <w:rFonts w:ascii="Times New Roman" w:eastAsia="宋体" w:hAnsi="Times New Roman" w:cs="Times New Roman" w:hint="eastAsia"/>
          <w:sz w:val="24"/>
        </w:rPr>
        <w:t>交朋友，学东西，享受比赛</w:t>
      </w:r>
      <w:r>
        <w:rPr>
          <w:rFonts w:ascii="Times New Roman" w:eastAsia="宋体" w:hAnsi="Times New Roman" w:cs="Times New Roman" w:hint="eastAsia"/>
          <w:sz w:val="24"/>
        </w:rPr>
        <w:t>。</w:t>
      </w:r>
      <w:r w:rsidRPr="0008449B">
        <w:rPr>
          <w:rFonts w:ascii="Times New Roman" w:eastAsia="宋体" w:hAnsi="Times New Roman" w:cs="Times New Roman" w:hint="eastAsia"/>
          <w:sz w:val="24"/>
        </w:rPr>
        <w:t>万事开头难，</w:t>
      </w:r>
      <w:r>
        <w:rPr>
          <w:rFonts w:ascii="Times New Roman" w:eastAsia="宋体" w:hAnsi="Times New Roman" w:cs="Times New Roman" w:hint="eastAsia"/>
          <w:sz w:val="24"/>
        </w:rPr>
        <w:t>项目刚</w:t>
      </w:r>
      <w:r w:rsidRPr="0008449B">
        <w:rPr>
          <w:rFonts w:ascii="Times New Roman" w:eastAsia="宋体" w:hAnsi="Times New Roman" w:cs="Times New Roman" w:hint="eastAsia"/>
          <w:sz w:val="24"/>
        </w:rPr>
        <w:t>做起来的时候，发现不容易，要花很多时间，具体过程还要自己摸索，自己学习相关知识。要付出很多，才能实现自己的想法。</w:t>
      </w:r>
      <w:r>
        <w:rPr>
          <w:rFonts w:ascii="Times New Roman" w:eastAsia="宋体" w:hAnsi="Times New Roman" w:cs="Times New Roman" w:hint="eastAsia"/>
          <w:sz w:val="24"/>
        </w:rPr>
        <w:t>在</w:t>
      </w:r>
      <w:r w:rsidRPr="00536364">
        <w:rPr>
          <w:rFonts w:ascii="Times New Roman" w:eastAsia="宋体" w:hAnsi="Times New Roman" w:cs="Times New Roman" w:hint="eastAsia"/>
          <w:sz w:val="24"/>
        </w:rPr>
        <w:t>电路板设计的过程中，发现理论知识仅局限于书本，甚至很多都记不得了，只有实际遇到问题的时候，在回过头找知识学习，想办法解决问题</w:t>
      </w:r>
      <w:r w:rsidR="009D4F3F" w:rsidRPr="00536364">
        <w:rPr>
          <w:rFonts w:ascii="Times New Roman" w:eastAsia="宋体" w:hAnsi="Times New Roman" w:cs="Times New Roman" w:hint="eastAsia"/>
          <w:sz w:val="24"/>
        </w:rPr>
        <w:t>，锻炼了自己的动手能力</w:t>
      </w:r>
      <w:r w:rsidRPr="00536364">
        <w:rPr>
          <w:rFonts w:ascii="Times New Roman" w:eastAsia="宋体" w:hAnsi="Times New Roman" w:cs="Times New Roman" w:hint="eastAsia"/>
          <w:sz w:val="24"/>
        </w:rPr>
        <w:t>。做比赛熬夜的</w:t>
      </w:r>
      <w:r w:rsidR="009D4F3F" w:rsidRPr="00536364">
        <w:rPr>
          <w:rFonts w:ascii="Times New Roman" w:eastAsia="宋体" w:hAnsi="Times New Roman" w:cs="Times New Roman" w:hint="eastAsia"/>
          <w:sz w:val="24"/>
        </w:rPr>
        <w:t>时候</w:t>
      </w:r>
      <w:r w:rsidRPr="00536364">
        <w:rPr>
          <w:rFonts w:ascii="Times New Roman" w:eastAsia="宋体" w:hAnsi="Times New Roman" w:cs="Times New Roman" w:hint="eastAsia"/>
          <w:sz w:val="24"/>
        </w:rPr>
        <w:t>，虽然很难受，但</w:t>
      </w:r>
      <w:r w:rsidR="009D4F3F" w:rsidRPr="00536364">
        <w:rPr>
          <w:rFonts w:ascii="Times New Roman" w:eastAsia="宋体" w:hAnsi="Times New Roman" w:cs="Times New Roman" w:hint="eastAsia"/>
          <w:sz w:val="24"/>
        </w:rPr>
        <w:t>看到做的东西实现了效果，有成果，就不觉得累了，</w:t>
      </w:r>
      <w:r w:rsidR="009D4F3F">
        <w:rPr>
          <w:rFonts w:ascii="Times New Roman" w:eastAsia="宋体" w:hAnsi="Times New Roman" w:cs="Times New Roman" w:hint="eastAsia"/>
          <w:sz w:val="24"/>
        </w:rPr>
        <w:t>一切都是值得的。</w:t>
      </w:r>
    </w:p>
    <w:p w14:paraId="4E219C40" w14:textId="29AA98D6" w:rsidR="0008449B" w:rsidRPr="0008449B" w:rsidRDefault="0071166A" w:rsidP="00536364">
      <w:pPr>
        <w:ind w:firstLineChars="200" w:firstLine="480"/>
        <w:rPr>
          <w:rFonts w:ascii="宋体" w:hAnsi="宋体" w:cs="宋体"/>
          <w:kern w:val="0"/>
          <w:sz w:val="24"/>
          <w:szCs w:val="24"/>
        </w:rPr>
      </w:pPr>
      <w:r>
        <w:rPr>
          <w:rFonts w:ascii="宋体" w:hAnsi="宋体" w:cs="宋体" w:hint="eastAsia"/>
          <w:kern w:val="0"/>
          <w:sz w:val="24"/>
          <w:szCs w:val="24"/>
        </w:rPr>
        <w:lastRenderedPageBreak/>
        <w:t xml:space="preserve"> </w:t>
      </w:r>
      <w:r w:rsidRPr="00536364">
        <w:rPr>
          <w:rFonts w:ascii="Times New Roman" w:eastAsia="宋体" w:hAnsi="Times New Roman" w:cs="Times New Roman" w:hint="eastAsia"/>
          <w:sz w:val="24"/>
        </w:rPr>
        <w:t>李博宇：参加比赛最开始就是想学习一下工业与智能是如何结合，从最开始的什么都不了解，然后学习</w:t>
      </w:r>
      <w:proofErr w:type="gramStart"/>
      <w:r w:rsidRPr="00536364">
        <w:rPr>
          <w:rFonts w:ascii="Times New Roman" w:eastAsia="宋体" w:hAnsi="Times New Roman" w:cs="Times New Roman" w:hint="eastAsia"/>
          <w:sz w:val="24"/>
        </w:rPr>
        <w:t>振动盘</w:t>
      </w:r>
      <w:proofErr w:type="gramEnd"/>
      <w:r w:rsidRPr="00536364">
        <w:rPr>
          <w:rFonts w:ascii="Times New Roman" w:eastAsia="宋体" w:hAnsi="Times New Roman" w:cs="Times New Roman" w:hint="eastAsia"/>
          <w:sz w:val="24"/>
        </w:rPr>
        <w:t>的基础知识背景</w:t>
      </w:r>
      <w:r w:rsidR="00536364">
        <w:rPr>
          <w:rFonts w:ascii="Times New Roman" w:eastAsia="宋体" w:hAnsi="Times New Roman" w:cs="Times New Roman" w:hint="eastAsia"/>
          <w:sz w:val="24"/>
        </w:rPr>
        <w:t>，</w:t>
      </w:r>
      <w:r w:rsidRPr="00536364">
        <w:rPr>
          <w:rFonts w:ascii="Times New Roman" w:eastAsia="宋体" w:hAnsi="Times New Roman" w:cs="Times New Roman" w:hint="eastAsia"/>
          <w:sz w:val="24"/>
        </w:rPr>
        <w:t>到</w:t>
      </w:r>
      <w:r w:rsidR="00536364">
        <w:rPr>
          <w:rFonts w:ascii="Times New Roman" w:eastAsia="宋体" w:hAnsi="Times New Roman" w:cs="Times New Roman" w:hint="eastAsia"/>
          <w:sz w:val="24"/>
        </w:rPr>
        <w:t>学习</w:t>
      </w:r>
      <w:r w:rsidRPr="00536364">
        <w:rPr>
          <w:rFonts w:ascii="Times New Roman" w:eastAsia="宋体" w:hAnsi="Times New Roman" w:cs="Times New Roman" w:hint="eastAsia"/>
          <w:sz w:val="24"/>
        </w:rPr>
        <w:t>单片机控制</w:t>
      </w:r>
      <w:r w:rsidRPr="00536364">
        <w:rPr>
          <w:rFonts w:ascii="Times New Roman" w:eastAsia="宋体" w:hAnsi="Times New Roman" w:cs="Times New Roman" w:hint="eastAsia"/>
          <w:sz w:val="24"/>
        </w:rPr>
        <w:t>A</w:t>
      </w:r>
      <w:r w:rsidRPr="00536364">
        <w:rPr>
          <w:rFonts w:ascii="Times New Roman" w:eastAsia="宋体" w:hAnsi="Times New Roman" w:cs="Times New Roman"/>
          <w:sz w:val="24"/>
        </w:rPr>
        <w:t>DC</w:t>
      </w:r>
      <w:r w:rsidRPr="00536364">
        <w:rPr>
          <w:rFonts w:ascii="Times New Roman" w:eastAsia="宋体" w:hAnsi="Times New Roman" w:cs="Times New Roman" w:hint="eastAsia"/>
          <w:sz w:val="24"/>
        </w:rPr>
        <w:t>采样，数据的调制解调，匹配算法的学习，一步步的进行学习，一步步的充实自己。参加这个比赛的收获不仅仅是学习的知识，更重要的是感悟了团队如何合作，如何一起将一个工作做好，如何提高自己解决实际问题的能力</w:t>
      </w:r>
      <w:r w:rsidR="00536364" w:rsidRPr="00536364">
        <w:rPr>
          <w:rFonts w:ascii="Times New Roman" w:eastAsia="宋体" w:hAnsi="Times New Roman" w:cs="Times New Roman" w:hint="eastAsia"/>
          <w:sz w:val="24"/>
        </w:rPr>
        <w:t>，</w:t>
      </w:r>
      <w:r w:rsidRPr="00536364">
        <w:rPr>
          <w:rFonts w:ascii="Times New Roman" w:eastAsia="宋体" w:hAnsi="Times New Roman" w:cs="Times New Roman" w:hint="eastAsia"/>
          <w:sz w:val="24"/>
        </w:rPr>
        <w:t>我想这就是</w:t>
      </w:r>
      <w:r w:rsidR="00536364" w:rsidRPr="00536364">
        <w:rPr>
          <w:rFonts w:ascii="Times New Roman" w:eastAsia="宋体" w:hAnsi="Times New Roman" w:cs="Times New Roman" w:hint="eastAsia"/>
          <w:sz w:val="24"/>
        </w:rPr>
        <w:t>参加这个比赛最大的收获吧</w:t>
      </w:r>
    </w:p>
    <w:p w14:paraId="697B30F1" w14:textId="5B078E23" w:rsidR="0008449B" w:rsidRDefault="00FB327A" w:rsidP="0008449B">
      <w:pPr>
        <w:ind w:firstLineChars="100" w:firstLine="240"/>
        <w:rPr>
          <w:rFonts w:ascii="Times New Roman" w:eastAsia="宋体" w:hAnsi="Times New Roman" w:cs="Times New Roman"/>
          <w:sz w:val="24"/>
        </w:rPr>
      </w:pPr>
      <w:commentRangeStart w:id="98"/>
      <w:r>
        <w:rPr>
          <w:rFonts w:ascii="Times New Roman" w:eastAsia="宋体" w:hAnsi="Times New Roman" w:cs="Times New Roman" w:hint="eastAsia"/>
          <w:sz w:val="24"/>
        </w:rPr>
        <w:t>暨</w:t>
      </w:r>
      <w:commentRangeEnd w:id="98"/>
      <w:r w:rsidR="00400850">
        <w:rPr>
          <w:rStyle w:val="ae"/>
        </w:rPr>
        <w:commentReference w:id="98"/>
      </w:r>
      <w:r>
        <w:rPr>
          <w:rFonts w:ascii="Times New Roman" w:eastAsia="宋体" w:hAnsi="Times New Roman" w:cs="Times New Roman" w:hint="eastAsia"/>
          <w:sz w:val="24"/>
        </w:rPr>
        <w:t>翔：</w:t>
      </w:r>
      <w:r w:rsidR="00400850">
        <w:rPr>
          <w:rFonts w:ascii="Times New Roman" w:eastAsia="宋体" w:hAnsi="Times New Roman" w:cs="Times New Roman" w:hint="eastAsia"/>
          <w:sz w:val="24"/>
        </w:rPr>
        <w:t>和好友们组队，以竞赛为目标，在实际项目工作中一起学习、解决各个棘手难题，虽累且伐，但是自此而生的自豪与满足感，充实了我们。比赛带给我们的不仅是一个挑战，还是一个宝贵的学习机会：难题—</w:t>
      </w:r>
      <w:r w:rsidR="00400850">
        <w:rPr>
          <w:rFonts w:ascii="Times New Roman" w:eastAsia="宋体" w:hAnsi="Times New Roman" w:cs="Times New Roman" w:hint="eastAsia"/>
          <w:sz w:val="24"/>
        </w:rPr>
        <w:t>&gt;</w:t>
      </w:r>
      <w:r w:rsidR="00400850">
        <w:rPr>
          <w:rFonts w:ascii="Times New Roman" w:eastAsia="宋体" w:hAnsi="Times New Roman" w:cs="Times New Roman" w:hint="eastAsia"/>
          <w:sz w:val="24"/>
        </w:rPr>
        <w:t>查阅资料</w:t>
      </w:r>
      <w:r w:rsidR="00400850">
        <w:rPr>
          <w:rFonts w:ascii="Times New Roman" w:eastAsia="宋体" w:hAnsi="Times New Roman" w:cs="Times New Roman" w:hint="eastAsia"/>
          <w:sz w:val="24"/>
        </w:rPr>
        <w:t>—</w:t>
      </w:r>
      <w:r w:rsidR="00400850">
        <w:rPr>
          <w:rFonts w:ascii="Times New Roman" w:eastAsia="宋体" w:hAnsi="Times New Roman" w:cs="Times New Roman" w:hint="eastAsia"/>
          <w:sz w:val="24"/>
        </w:rPr>
        <w:t>&gt;</w:t>
      </w:r>
      <w:r w:rsidR="00400850">
        <w:rPr>
          <w:rFonts w:ascii="Times New Roman" w:eastAsia="宋体" w:hAnsi="Times New Roman" w:cs="Times New Roman" w:hint="eastAsia"/>
          <w:sz w:val="24"/>
        </w:rPr>
        <w:t>讨论学习</w:t>
      </w:r>
      <w:r w:rsidR="00400850">
        <w:rPr>
          <w:rFonts w:ascii="Times New Roman" w:eastAsia="宋体" w:hAnsi="Times New Roman" w:cs="Times New Roman" w:hint="eastAsia"/>
          <w:sz w:val="24"/>
        </w:rPr>
        <w:t>—</w:t>
      </w:r>
      <w:r w:rsidR="00400850">
        <w:rPr>
          <w:rFonts w:ascii="Times New Roman" w:eastAsia="宋体" w:hAnsi="Times New Roman" w:cs="Times New Roman" w:hint="eastAsia"/>
          <w:sz w:val="24"/>
        </w:rPr>
        <w:t>&gt;</w:t>
      </w:r>
      <w:r w:rsidR="00400850">
        <w:rPr>
          <w:rFonts w:ascii="Times New Roman" w:eastAsia="宋体" w:hAnsi="Times New Roman" w:cs="Times New Roman" w:hint="eastAsia"/>
          <w:sz w:val="24"/>
        </w:rPr>
        <w:t>解决对策，实现了一个完美的闭环，不仅提升了我们的</w:t>
      </w:r>
      <w:r w:rsidR="00B96650">
        <w:rPr>
          <w:rFonts w:ascii="Times New Roman" w:eastAsia="宋体" w:hAnsi="Times New Roman" w:cs="Times New Roman" w:hint="eastAsia"/>
          <w:sz w:val="24"/>
        </w:rPr>
        <w:t>合作能力，也带来我们学习能力的新突破，从书本框架跳跃到实际工程问题。参加此次比赛，收获累累硕果！</w:t>
      </w:r>
    </w:p>
    <w:p w14:paraId="7AF6E4D7" w14:textId="6CB5F9CC" w:rsidR="00FB327A" w:rsidRDefault="00FB327A" w:rsidP="0008449B">
      <w:pPr>
        <w:ind w:firstLineChars="100" w:firstLine="240"/>
        <w:rPr>
          <w:rFonts w:ascii="Times New Roman" w:eastAsia="宋体" w:hAnsi="Times New Roman" w:cs="Times New Roman"/>
          <w:sz w:val="24"/>
        </w:rPr>
      </w:pPr>
    </w:p>
    <w:p w14:paraId="1C3D0451" w14:textId="7EB119DE" w:rsidR="00FB327A" w:rsidRPr="0008449B" w:rsidRDefault="00FB327A" w:rsidP="0008449B">
      <w:pPr>
        <w:ind w:firstLineChars="100" w:firstLine="240"/>
        <w:rPr>
          <w:rFonts w:ascii="Times New Roman" w:eastAsia="宋体" w:hAnsi="Times New Roman" w:cs="Times New Roman"/>
          <w:sz w:val="24"/>
        </w:rPr>
      </w:pPr>
      <w:commentRangeStart w:id="99"/>
      <w:r>
        <w:rPr>
          <w:rFonts w:ascii="Times New Roman" w:eastAsia="宋体" w:hAnsi="Times New Roman" w:cs="Times New Roman" w:hint="eastAsia"/>
          <w:sz w:val="24"/>
        </w:rPr>
        <w:t>加一段总结</w:t>
      </w:r>
      <w:commentRangeEnd w:id="99"/>
      <w:r>
        <w:rPr>
          <w:rStyle w:val="ae"/>
        </w:rPr>
        <w:commentReference w:id="99"/>
      </w:r>
    </w:p>
    <w:p w14:paraId="6D3A8444" w14:textId="7490B0D7" w:rsidR="0008449B" w:rsidRPr="0008449B" w:rsidRDefault="00752287" w:rsidP="0008449B">
      <w:pPr>
        <w:ind w:firstLineChars="100" w:firstLine="240"/>
        <w:rPr>
          <w:rFonts w:ascii="Times New Roman" w:eastAsia="宋体" w:hAnsi="Times New Roman" w:cs="Times New Roman"/>
          <w:sz w:val="24"/>
        </w:rPr>
      </w:pPr>
      <w:r>
        <w:rPr>
          <w:rFonts w:ascii="Times New Roman" w:eastAsia="宋体" w:hAnsi="Times New Roman" w:cs="Times New Roman" w:hint="eastAsia"/>
          <w:sz w:val="24"/>
        </w:rPr>
        <w:t>通过这个单片机控制光纤分选项目，我们实现了工业化物料自动化运输以及分选，解决了传统</w:t>
      </w:r>
      <w:proofErr w:type="gramStart"/>
      <w:r>
        <w:rPr>
          <w:rFonts w:ascii="Times New Roman" w:eastAsia="宋体" w:hAnsi="Times New Roman" w:cs="Times New Roman" w:hint="eastAsia"/>
          <w:sz w:val="24"/>
        </w:rPr>
        <w:t>振动盘行业</w:t>
      </w:r>
      <w:proofErr w:type="gramEnd"/>
      <w:r>
        <w:rPr>
          <w:rFonts w:ascii="Times New Roman" w:eastAsia="宋体" w:hAnsi="Times New Roman" w:cs="Times New Roman" w:hint="eastAsia"/>
          <w:sz w:val="24"/>
        </w:rPr>
        <w:t>的过于依靠工人师傅经验的问题，为规模化、产业化奠定了一定的基础，未来可以应用在需要物料姿势识别的各个领域</w:t>
      </w:r>
    </w:p>
    <w:p w14:paraId="48B0474D" w14:textId="77777777" w:rsidR="0008449B" w:rsidRPr="0008449B" w:rsidRDefault="0008449B" w:rsidP="0008449B">
      <w:pPr>
        <w:pStyle w:val="a9"/>
        <w:ind w:left="782" w:firstLineChars="0" w:firstLine="0"/>
        <w:rPr>
          <w:rFonts w:ascii="Times New Roman" w:eastAsia="宋体" w:hAnsi="Times New Roman" w:cs="Times New Roman"/>
          <w:sz w:val="24"/>
        </w:rPr>
      </w:pPr>
    </w:p>
    <w:p w14:paraId="24CA0E07" w14:textId="77777777" w:rsidR="00B1751F" w:rsidRDefault="00B1751F" w:rsidP="00B1751F">
      <w:pPr>
        <w:pStyle w:val="a9"/>
        <w:ind w:firstLine="480"/>
        <w:rPr>
          <w:rFonts w:ascii="Times New Roman" w:eastAsia="宋体" w:hAnsi="Times New Roman" w:cs="Times New Roman"/>
          <w:sz w:val="24"/>
        </w:rPr>
      </w:pPr>
    </w:p>
    <w:p w14:paraId="7688D950" w14:textId="77777777" w:rsidR="00B1751F" w:rsidRDefault="00B1751F" w:rsidP="00B1751F">
      <w:pPr>
        <w:rPr>
          <w:rFonts w:ascii="Times New Roman" w:eastAsia="宋体" w:hAnsi="Times New Roman" w:cs="Times New Roman"/>
          <w:sz w:val="24"/>
        </w:rPr>
      </w:pPr>
    </w:p>
    <w:p w14:paraId="7B05C9CB" w14:textId="77777777" w:rsidR="00B1751F" w:rsidRDefault="00B1751F" w:rsidP="00B1751F">
      <w:pPr>
        <w:rPr>
          <w:rFonts w:ascii="Times New Roman" w:eastAsia="宋体" w:hAnsi="Times New Roman" w:cs="Times New Roman"/>
          <w:b/>
          <w:sz w:val="24"/>
        </w:rPr>
      </w:pPr>
      <w:r>
        <w:rPr>
          <w:rFonts w:ascii="Times New Roman" w:eastAsia="宋体" w:hAnsi="Times New Roman" w:cs="Times New Roman" w:hint="eastAsia"/>
          <w:b/>
          <w:sz w:val="28"/>
        </w:rPr>
        <w:t>第五部分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Pr>
          <w:rFonts w:ascii="Times New Roman" w:eastAsia="宋体" w:hAnsi="Times New Roman" w:cs="Times New Roman" w:hint="eastAsia"/>
          <w:b/>
          <w:sz w:val="24"/>
        </w:rPr>
        <w:t>参考文献</w:t>
      </w:r>
    </w:p>
    <w:p w14:paraId="2F7BC3AB" w14:textId="714DBB1D" w:rsidR="00B1751F" w:rsidRDefault="00B1751F" w:rsidP="00B1751F">
      <w:pPr>
        <w:rPr>
          <w:rFonts w:ascii="Times New Roman" w:eastAsia="宋体" w:hAnsi="Times New Roman" w:cs="Times New Roman"/>
          <w:bCs/>
          <w:sz w:val="24"/>
        </w:rPr>
      </w:pPr>
      <w:commentRangeStart w:id="100"/>
      <w:r w:rsidRPr="0078088A">
        <w:rPr>
          <w:rFonts w:ascii="Times New Roman" w:eastAsia="宋体" w:hAnsi="Times New Roman" w:cs="Times New Roman"/>
          <w:bCs/>
          <w:sz w:val="24"/>
        </w:rPr>
        <w:t>[</w:t>
      </w:r>
      <w:r w:rsidR="00F8102E">
        <w:rPr>
          <w:rFonts w:ascii="Times New Roman" w:eastAsia="宋体" w:hAnsi="Times New Roman" w:cs="Times New Roman" w:hint="eastAsia"/>
          <w:bCs/>
          <w:sz w:val="24"/>
        </w:rPr>
        <w:t>1</w:t>
      </w:r>
      <w:r w:rsidRPr="0078088A">
        <w:rPr>
          <w:rFonts w:ascii="Times New Roman" w:eastAsia="宋体" w:hAnsi="Times New Roman" w:cs="Times New Roman"/>
          <w:bCs/>
          <w:sz w:val="24"/>
        </w:rPr>
        <w:t xml:space="preserve">] </w:t>
      </w:r>
      <w:proofErr w:type="spellStart"/>
      <w:r w:rsidRPr="0078088A">
        <w:rPr>
          <w:rFonts w:ascii="Times New Roman" w:eastAsia="宋体" w:hAnsi="Times New Roman" w:cs="Times New Roman"/>
          <w:bCs/>
          <w:sz w:val="24"/>
        </w:rPr>
        <w:t>Giorgino</w:t>
      </w:r>
      <w:proofErr w:type="spellEnd"/>
      <w:r w:rsidRPr="0078088A">
        <w:rPr>
          <w:rFonts w:ascii="Times New Roman" w:eastAsia="宋体" w:hAnsi="Times New Roman" w:cs="Times New Roman"/>
          <w:bCs/>
          <w:sz w:val="24"/>
        </w:rPr>
        <w:t xml:space="preserve"> T. Computing and Visualizing Dynamic Time Warping Alignments in R: The </w:t>
      </w:r>
      <w:proofErr w:type="spellStart"/>
      <w:r w:rsidRPr="0078088A">
        <w:rPr>
          <w:rFonts w:ascii="Times New Roman" w:eastAsia="宋体" w:hAnsi="Times New Roman" w:cs="Times New Roman"/>
          <w:bCs/>
          <w:sz w:val="24"/>
        </w:rPr>
        <w:t>dtw</w:t>
      </w:r>
      <w:proofErr w:type="spellEnd"/>
      <w:r w:rsidRPr="0078088A">
        <w:rPr>
          <w:rFonts w:ascii="Times New Roman" w:eastAsia="宋体" w:hAnsi="Times New Roman" w:cs="Times New Roman"/>
          <w:bCs/>
          <w:sz w:val="24"/>
        </w:rPr>
        <w:t xml:space="preserve"> Package[J]. Journal of Statistical Software, 2009, 031.</w:t>
      </w:r>
    </w:p>
    <w:p w14:paraId="3A0E4DD0" w14:textId="084EC5BD" w:rsidR="00B1751F" w:rsidRDefault="00B1751F" w:rsidP="00B1751F">
      <w:pPr>
        <w:rPr>
          <w:rFonts w:ascii="Times New Roman" w:eastAsia="宋体" w:hAnsi="Times New Roman" w:cs="Times New Roman"/>
          <w:bCs/>
          <w:sz w:val="24"/>
        </w:rPr>
      </w:pPr>
      <w:r w:rsidRPr="00BD10DB">
        <w:rPr>
          <w:rFonts w:ascii="Times New Roman" w:eastAsia="宋体" w:hAnsi="Times New Roman" w:cs="Times New Roman"/>
          <w:bCs/>
          <w:sz w:val="24"/>
        </w:rPr>
        <w:t>[</w:t>
      </w:r>
      <w:r w:rsidR="00F8102E">
        <w:rPr>
          <w:rFonts w:ascii="Times New Roman" w:eastAsia="宋体" w:hAnsi="Times New Roman" w:cs="Times New Roman" w:hint="eastAsia"/>
          <w:bCs/>
          <w:sz w:val="24"/>
        </w:rPr>
        <w:t>2</w:t>
      </w:r>
      <w:r w:rsidRPr="00BD10DB">
        <w:rPr>
          <w:rFonts w:ascii="Times New Roman" w:eastAsia="宋体" w:hAnsi="Times New Roman" w:cs="Times New Roman"/>
          <w:bCs/>
          <w:sz w:val="24"/>
        </w:rPr>
        <w:t xml:space="preserve">] Berndt D </w:t>
      </w:r>
      <w:proofErr w:type="gramStart"/>
      <w:r w:rsidRPr="00BD10DB">
        <w:rPr>
          <w:rFonts w:ascii="Times New Roman" w:eastAsia="宋体" w:hAnsi="Times New Roman" w:cs="Times New Roman"/>
          <w:bCs/>
          <w:sz w:val="24"/>
        </w:rPr>
        <w:t>J ,Clifford</w:t>
      </w:r>
      <w:proofErr w:type="gramEnd"/>
      <w:r w:rsidRPr="00BD10DB">
        <w:rPr>
          <w:rFonts w:ascii="Times New Roman" w:eastAsia="宋体" w:hAnsi="Times New Roman" w:cs="Times New Roman"/>
          <w:bCs/>
          <w:sz w:val="24"/>
        </w:rPr>
        <w:t xml:space="preserve"> J . Using Dynamic Time Warping to Find Patterns in Time Series.  1994.</w:t>
      </w:r>
    </w:p>
    <w:p w14:paraId="74C89A36" w14:textId="54C96F0B" w:rsidR="002A2E8F" w:rsidRDefault="002A2E8F" w:rsidP="002A2E8F">
      <w:pPr>
        <w:rPr>
          <w:rFonts w:ascii="Times New Roman" w:eastAsia="宋体" w:hAnsi="Times New Roman" w:cs="Times New Roman"/>
          <w:bCs/>
          <w:sz w:val="24"/>
        </w:rPr>
      </w:pPr>
      <w:r>
        <w:rPr>
          <w:rFonts w:ascii="Times New Roman" w:eastAsia="宋体" w:hAnsi="Times New Roman" w:cs="Times New Roman" w:hint="eastAsia"/>
          <w:bCs/>
          <w:sz w:val="24"/>
        </w:rPr>
        <w:t>[</w:t>
      </w:r>
      <w:r w:rsidR="00F8102E">
        <w:rPr>
          <w:rFonts w:ascii="Times New Roman" w:eastAsia="宋体" w:hAnsi="Times New Roman" w:cs="Times New Roman" w:hint="eastAsia"/>
          <w:bCs/>
          <w:sz w:val="24"/>
        </w:rPr>
        <w:t>3</w:t>
      </w:r>
      <w:r>
        <w:rPr>
          <w:rFonts w:ascii="Times New Roman" w:eastAsia="宋体" w:hAnsi="Times New Roman" w:cs="Times New Roman"/>
          <w:bCs/>
          <w:sz w:val="24"/>
        </w:rPr>
        <w:t xml:space="preserve">] </w:t>
      </w:r>
      <w:r w:rsidRPr="002A2E8F">
        <w:rPr>
          <w:rFonts w:ascii="Times New Roman" w:eastAsia="宋体" w:hAnsi="Times New Roman" w:cs="Times New Roman"/>
          <w:bCs/>
          <w:sz w:val="24"/>
        </w:rPr>
        <w:t>Salvador, Stan, &amp; Chan, Philip (2007). Toward accurate dynamic time warping in linear</w:t>
      </w:r>
      <w:r>
        <w:rPr>
          <w:rFonts w:ascii="Times New Roman" w:eastAsia="宋体" w:hAnsi="Times New Roman" w:cs="Times New Roman" w:hint="eastAsia"/>
          <w:bCs/>
          <w:sz w:val="24"/>
        </w:rPr>
        <w:t xml:space="preserve"> </w:t>
      </w:r>
      <w:r w:rsidRPr="002A2E8F">
        <w:rPr>
          <w:rFonts w:ascii="Times New Roman" w:eastAsia="宋体" w:hAnsi="Times New Roman" w:cs="Times New Roman"/>
          <w:bCs/>
          <w:sz w:val="24"/>
        </w:rPr>
        <w:t>time and space. Intelligent Data Analysis., 11(5), 561–580.</w:t>
      </w:r>
      <w:commentRangeEnd w:id="100"/>
      <w:r w:rsidR="00FB327A">
        <w:rPr>
          <w:rStyle w:val="ae"/>
        </w:rPr>
        <w:commentReference w:id="100"/>
      </w:r>
    </w:p>
    <w:p w14:paraId="4EB5EC63" w14:textId="6E89876C" w:rsidR="007D5CB5" w:rsidRDefault="007D5CB5" w:rsidP="002A2E8F">
      <w:pPr>
        <w:rPr>
          <w:rFonts w:ascii="Times New Roman" w:eastAsia="宋体" w:hAnsi="Times New Roman" w:cs="Times New Roman"/>
          <w:bCs/>
          <w:sz w:val="24"/>
        </w:rPr>
      </w:pPr>
      <w:commentRangeStart w:id="101"/>
      <w:r>
        <w:rPr>
          <w:rFonts w:ascii="Times New Roman" w:eastAsia="宋体" w:hAnsi="Times New Roman" w:cs="Times New Roman" w:hint="eastAsia"/>
          <w:bCs/>
          <w:sz w:val="24"/>
        </w:rPr>
        <w:t>[</w:t>
      </w:r>
      <w:r>
        <w:rPr>
          <w:rFonts w:ascii="Times New Roman" w:eastAsia="宋体" w:hAnsi="Times New Roman" w:cs="Times New Roman"/>
          <w:bCs/>
          <w:sz w:val="24"/>
        </w:rPr>
        <w:t>4]</w:t>
      </w:r>
      <w:r w:rsidRPr="007D5CB5">
        <w:t xml:space="preserve"> </w:t>
      </w:r>
      <w:r w:rsidRPr="007D5CB5">
        <w:rPr>
          <w:rFonts w:ascii="Times New Roman" w:eastAsia="宋体" w:hAnsi="Times New Roman" w:cs="Times New Roman"/>
          <w:bCs/>
          <w:sz w:val="24"/>
        </w:rPr>
        <w:t>[1]</w:t>
      </w:r>
      <w:r w:rsidRPr="007D5CB5">
        <w:rPr>
          <w:rFonts w:ascii="Times New Roman" w:eastAsia="宋体" w:hAnsi="Times New Roman" w:cs="Times New Roman"/>
          <w:bCs/>
          <w:sz w:val="24"/>
        </w:rPr>
        <w:t>陈恕华</w:t>
      </w:r>
      <w:r w:rsidRPr="007D5CB5">
        <w:rPr>
          <w:rFonts w:ascii="Times New Roman" w:eastAsia="宋体" w:hAnsi="Times New Roman" w:cs="Times New Roman"/>
          <w:bCs/>
          <w:sz w:val="24"/>
        </w:rPr>
        <w:t xml:space="preserve">, </w:t>
      </w:r>
      <w:r w:rsidRPr="007D5CB5">
        <w:rPr>
          <w:rFonts w:ascii="Times New Roman" w:eastAsia="宋体" w:hAnsi="Times New Roman" w:cs="Times New Roman"/>
          <w:bCs/>
          <w:sz w:val="24"/>
        </w:rPr>
        <w:t>胡晨光</w:t>
      </w:r>
      <w:r w:rsidRPr="007D5CB5">
        <w:rPr>
          <w:rFonts w:ascii="Times New Roman" w:eastAsia="宋体" w:hAnsi="Times New Roman" w:cs="Times New Roman"/>
          <w:bCs/>
          <w:sz w:val="24"/>
        </w:rPr>
        <w:t xml:space="preserve">. </w:t>
      </w:r>
      <w:r w:rsidRPr="007D5CB5">
        <w:rPr>
          <w:rFonts w:ascii="Times New Roman" w:eastAsia="宋体" w:hAnsi="Times New Roman" w:cs="Times New Roman"/>
          <w:bCs/>
          <w:sz w:val="24"/>
        </w:rPr>
        <w:t>双光纤</w:t>
      </w:r>
      <w:proofErr w:type="gramStart"/>
      <w:r w:rsidRPr="007D5CB5">
        <w:rPr>
          <w:rFonts w:ascii="Times New Roman" w:eastAsia="宋体" w:hAnsi="Times New Roman" w:cs="Times New Roman"/>
          <w:bCs/>
          <w:sz w:val="24"/>
        </w:rPr>
        <w:t>振动盘</w:t>
      </w:r>
      <w:proofErr w:type="gramEnd"/>
      <w:r w:rsidRPr="007D5CB5">
        <w:rPr>
          <w:rFonts w:ascii="Times New Roman" w:eastAsia="宋体" w:hAnsi="Times New Roman" w:cs="Times New Roman"/>
          <w:bCs/>
          <w:sz w:val="24"/>
        </w:rPr>
        <w:t>:, CN206634627U[P].</w:t>
      </w:r>
      <w:commentRangeEnd w:id="101"/>
      <w:r w:rsidR="005F66C4">
        <w:rPr>
          <w:rStyle w:val="ae"/>
        </w:rPr>
        <w:commentReference w:id="101"/>
      </w:r>
    </w:p>
    <w:p w14:paraId="2D1D19C5" w14:textId="0CDFAABC" w:rsidR="007D5CB5" w:rsidRPr="0078088A" w:rsidRDefault="007D5CB5" w:rsidP="002A2E8F">
      <w:pPr>
        <w:rPr>
          <w:rFonts w:ascii="Times New Roman" w:eastAsia="宋体" w:hAnsi="Times New Roman" w:cs="Times New Roman"/>
          <w:bCs/>
          <w:sz w:val="24"/>
        </w:rPr>
      </w:pPr>
      <w:r w:rsidRPr="007D5CB5">
        <w:rPr>
          <w:rFonts w:ascii="Times New Roman" w:eastAsia="宋体" w:hAnsi="Times New Roman" w:cs="Times New Roman"/>
          <w:bCs/>
          <w:sz w:val="24"/>
        </w:rPr>
        <w:t>[</w:t>
      </w:r>
      <w:proofErr w:type="gramStart"/>
      <w:r>
        <w:rPr>
          <w:rFonts w:ascii="Times New Roman" w:eastAsia="宋体" w:hAnsi="Times New Roman" w:cs="Times New Roman"/>
          <w:bCs/>
          <w:sz w:val="24"/>
        </w:rPr>
        <w:t>5</w:t>
      </w:r>
      <w:r w:rsidRPr="007D5CB5">
        <w:rPr>
          <w:rFonts w:ascii="Times New Roman" w:eastAsia="宋体" w:hAnsi="Times New Roman" w:cs="Times New Roman"/>
          <w:bCs/>
          <w:sz w:val="24"/>
        </w:rPr>
        <w:t>]TANG</w:t>
      </w:r>
      <w:proofErr w:type="gramEnd"/>
      <w:r w:rsidRPr="007D5CB5">
        <w:rPr>
          <w:rFonts w:ascii="Times New Roman" w:eastAsia="宋体" w:hAnsi="Times New Roman" w:cs="Times New Roman"/>
          <w:bCs/>
          <w:sz w:val="24"/>
        </w:rPr>
        <w:t xml:space="preserve"> Long-</w:t>
      </w:r>
      <w:proofErr w:type="spellStart"/>
      <w:r w:rsidRPr="007D5CB5">
        <w:rPr>
          <w:rFonts w:ascii="Times New Roman" w:eastAsia="宋体" w:hAnsi="Times New Roman" w:cs="Times New Roman"/>
          <w:bCs/>
          <w:sz w:val="24"/>
        </w:rPr>
        <w:t>fei</w:t>
      </w:r>
      <w:proofErr w:type="spellEnd"/>
      <w:r w:rsidRPr="007D5CB5">
        <w:rPr>
          <w:rFonts w:ascii="Times New Roman" w:eastAsia="宋体" w:hAnsi="Times New Roman" w:cs="Times New Roman"/>
          <w:bCs/>
          <w:sz w:val="24"/>
        </w:rPr>
        <w:t>, YU Hui-</w:t>
      </w:r>
      <w:proofErr w:type="spellStart"/>
      <w:r w:rsidRPr="007D5CB5">
        <w:rPr>
          <w:rFonts w:ascii="Times New Roman" w:eastAsia="宋体" w:hAnsi="Times New Roman" w:cs="Times New Roman"/>
          <w:bCs/>
          <w:sz w:val="24"/>
        </w:rPr>
        <w:t>shan</w:t>
      </w:r>
      <w:proofErr w:type="spellEnd"/>
      <w:r w:rsidRPr="007D5CB5">
        <w:rPr>
          <w:rFonts w:ascii="Times New Roman" w:eastAsia="宋体" w:hAnsi="Times New Roman" w:cs="Times New Roman"/>
          <w:bCs/>
          <w:sz w:val="24"/>
        </w:rPr>
        <w:t xml:space="preserve">, WANG </w:t>
      </w:r>
      <w:proofErr w:type="spellStart"/>
      <w:r w:rsidRPr="007D5CB5">
        <w:rPr>
          <w:rFonts w:ascii="Times New Roman" w:eastAsia="宋体" w:hAnsi="Times New Roman" w:cs="Times New Roman"/>
          <w:bCs/>
          <w:sz w:val="24"/>
        </w:rPr>
        <w:t>Zong-liang</w:t>
      </w:r>
      <w:proofErr w:type="spellEnd"/>
      <w:r w:rsidRPr="007D5CB5">
        <w:rPr>
          <w:rFonts w:ascii="Times New Roman" w:eastAsia="宋体" w:hAnsi="Times New Roman" w:cs="Times New Roman"/>
          <w:bCs/>
          <w:sz w:val="24"/>
        </w:rPr>
        <w:t xml:space="preserve">. </w:t>
      </w:r>
      <w:r w:rsidRPr="007D5CB5">
        <w:rPr>
          <w:rFonts w:ascii="Times New Roman" w:eastAsia="宋体" w:hAnsi="Times New Roman" w:cs="Times New Roman"/>
          <w:bCs/>
          <w:sz w:val="24"/>
        </w:rPr>
        <w:t>基于</w:t>
      </w:r>
      <w:r w:rsidRPr="007D5CB5">
        <w:rPr>
          <w:rFonts w:ascii="Times New Roman" w:eastAsia="宋体" w:hAnsi="Times New Roman" w:cs="Times New Roman"/>
          <w:bCs/>
          <w:sz w:val="24"/>
        </w:rPr>
        <w:t>STM32</w:t>
      </w:r>
      <w:r w:rsidRPr="007D5CB5">
        <w:rPr>
          <w:rFonts w:ascii="Times New Roman" w:eastAsia="宋体" w:hAnsi="Times New Roman" w:cs="Times New Roman"/>
          <w:bCs/>
          <w:sz w:val="24"/>
        </w:rPr>
        <w:t>单片机光纤传感系统的研究</w:t>
      </w:r>
      <w:r w:rsidRPr="007D5CB5">
        <w:rPr>
          <w:rFonts w:ascii="Times New Roman" w:eastAsia="宋体" w:hAnsi="Times New Roman" w:cs="Times New Roman"/>
          <w:bCs/>
          <w:sz w:val="24"/>
        </w:rPr>
        <w:t xml:space="preserve">[J]. </w:t>
      </w:r>
      <w:r w:rsidRPr="007D5CB5">
        <w:rPr>
          <w:rFonts w:ascii="Times New Roman" w:eastAsia="宋体" w:hAnsi="Times New Roman" w:cs="Times New Roman"/>
          <w:bCs/>
          <w:sz w:val="24"/>
        </w:rPr>
        <w:t>现代计算机</w:t>
      </w:r>
      <w:r w:rsidRPr="007D5CB5">
        <w:rPr>
          <w:rFonts w:ascii="Times New Roman" w:eastAsia="宋体" w:hAnsi="Times New Roman" w:cs="Times New Roman"/>
          <w:bCs/>
          <w:sz w:val="24"/>
        </w:rPr>
        <w:t>(</w:t>
      </w:r>
      <w:r w:rsidRPr="007D5CB5">
        <w:rPr>
          <w:rFonts w:ascii="Times New Roman" w:eastAsia="宋体" w:hAnsi="Times New Roman" w:cs="Times New Roman"/>
          <w:bCs/>
          <w:sz w:val="24"/>
        </w:rPr>
        <w:t>专业版</w:t>
      </w:r>
      <w:r w:rsidRPr="007D5CB5">
        <w:rPr>
          <w:rFonts w:ascii="Times New Roman" w:eastAsia="宋体" w:hAnsi="Times New Roman" w:cs="Times New Roman"/>
          <w:bCs/>
          <w:sz w:val="24"/>
        </w:rPr>
        <w:t>), 2019, 000(017):94-96,100.</w:t>
      </w:r>
    </w:p>
    <w:p w14:paraId="51CC0478" w14:textId="77777777" w:rsidR="00B1751F" w:rsidRPr="000A4591" w:rsidRDefault="00B1751F" w:rsidP="00B1751F">
      <w:pPr>
        <w:rPr>
          <w:rFonts w:ascii="Times New Roman" w:eastAsia="宋体" w:hAnsi="Times New Roman" w:cs="Times New Roman"/>
          <w:sz w:val="24"/>
        </w:rPr>
      </w:pPr>
    </w:p>
    <w:p w14:paraId="1AD45C9E" w14:textId="77777777" w:rsidR="00B1751F" w:rsidRDefault="00B1751F" w:rsidP="00B1751F">
      <w:pPr>
        <w:rPr>
          <w:rFonts w:ascii="Times New Roman" w:eastAsia="宋体" w:hAnsi="Times New Roman" w:cs="Times New Roman"/>
          <w:b/>
          <w:sz w:val="24"/>
        </w:rPr>
      </w:pPr>
      <w:r>
        <w:rPr>
          <w:rFonts w:ascii="Times New Roman" w:eastAsia="宋体" w:hAnsi="Times New Roman" w:cs="Times New Roman" w:hint="eastAsia"/>
          <w:b/>
          <w:sz w:val="28"/>
        </w:rPr>
        <w:t>第六部分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Pr>
          <w:rFonts w:ascii="Times New Roman" w:eastAsia="宋体" w:hAnsi="Times New Roman" w:cs="Times New Roman" w:hint="eastAsia"/>
          <w:b/>
          <w:sz w:val="24"/>
        </w:rPr>
        <w:t>附录</w:t>
      </w:r>
    </w:p>
    <w:p w14:paraId="05A3D621" w14:textId="799A4775" w:rsidR="005F66C4" w:rsidRDefault="00B1751F" w:rsidP="00B1751F">
      <w:pPr>
        <w:rPr>
          <w:ins w:id="102" w:author="XIANG JI" w:date="2022-07-09T10:59:00Z"/>
          <w:rFonts w:ascii="Times New Roman" w:eastAsia="宋体" w:hAnsi="Times New Roman" w:cs="Times New Roman" w:hint="eastAsia"/>
          <w:sz w:val="24"/>
        </w:rPr>
      </w:pPr>
      <w:commentRangeStart w:id="103"/>
      <w:r>
        <w:rPr>
          <w:rFonts w:ascii="Times New Roman" w:eastAsia="宋体" w:hAnsi="Times New Roman" w:cs="Times New Roman" w:hint="eastAsia"/>
          <w:sz w:val="24"/>
        </w:rPr>
        <w:t>重要代码</w:t>
      </w:r>
      <w:commentRangeEnd w:id="103"/>
      <w:r w:rsidR="007B5615">
        <w:rPr>
          <w:rStyle w:val="ae"/>
        </w:rPr>
        <w:commentReference w:id="103"/>
      </w:r>
      <w:r>
        <w:rPr>
          <w:rFonts w:ascii="Times New Roman" w:eastAsia="宋体" w:hAnsi="Times New Roman" w:cs="Times New Roman" w:hint="eastAsia"/>
          <w:sz w:val="24"/>
        </w:rPr>
        <w:t>、推导过程等不便于在正文中体现的内容</w:t>
      </w:r>
    </w:p>
    <w:p w14:paraId="64328681" w14:textId="015EEE51" w:rsidR="005F66C4" w:rsidRDefault="005F66C4" w:rsidP="00B1751F">
      <w:pPr>
        <w:rPr>
          <w:ins w:id="104" w:author="XIANG JI" w:date="2022-07-09T10:59:00Z"/>
          <w:rFonts w:ascii="Times New Roman" w:eastAsia="宋体" w:hAnsi="Times New Roman" w:cs="Times New Roman"/>
          <w:sz w:val="24"/>
        </w:rPr>
      </w:pPr>
    </w:p>
    <w:p w14:paraId="3AD0372F" w14:textId="3EA43244" w:rsidR="005F66C4" w:rsidRDefault="005F66C4" w:rsidP="005F66C4">
      <w:pPr>
        <w:pStyle w:val="a9"/>
        <w:numPr>
          <w:ilvl w:val="0"/>
          <w:numId w:val="9"/>
        </w:numPr>
        <w:ind w:firstLineChars="0"/>
        <w:rPr>
          <w:rFonts w:ascii="Times New Roman" w:eastAsia="宋体" w:hAnsi="Times New Roman" w:cs="Times New Roman"/>
          <w:sz w:val="24"/>
        </w:rPr>
      </w:pPr>
      <w:commentRangeStart w:id="105"/>
      <w:r>
        <w:rPr>
          <w:rFonts w:ascii="Times New Roman" w:eastAsia="宋体" w:hAnsi="Times New Roman" w:cs="Times New Roman" w:hint="eastAsia"/>
          <w:sz w:val="24"/>
        </w:rPr>
        <w:t>重要</w:t>
      </w:r>
      <w:commentRangeEnd w:id="105"/>
      <w:r>
        <w:rPr>
          <w:rStyle w:val="ae"/>
        </w:rPr>
        <w:commentReference w:id="105"/>
      </w:r>
      <w:r>
        <w:rPr>
          <w:rFonts w:ascii="Times New Roman" w:eastAsia="宋体" w:hAnsi="Times New Roman" w:cs="Times New Roman" w:hint="eastAsia"/>
          <w:sz w:val="24"/>
        </w:rPr>
        <w:t>代码</w:t>
      </w:r>
      <w:r>
        <w:rPr>
          <w:rFonts w:ascii="Times New Roman" w:eastAsia="宋体" w:hAnsi="Times New Roman" w:cs="Times New Roman" w:hint="eastAsia"/>
          <w:sz w:val="24"/>
        </w:rPr>
        <w:t>:</w:t>
      </w:r>
    </w:p>
    <w:p w14:paraId="0A98C121" w14:textId="356CD9A4" w:rsidR="005F66C4" w:rsidRDefault="005F66C4" w:rsidP="005F66C4">
      <w:pPr>
        <w:pStyle w:val="a9"/>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训练模板代码</w:t>
      </w:r>
      <w:r>
        <w:rPr>
          <w:rFonts w:ascii="Times New Roman" w:eastAsia="宋体" w:hAnsi="Times New Roman" w:cs="Times New Roman" w:hint="eastAsia"/>
          <w:sz w:val="24"/>
        </w:rPr>
        <w:t>:</w:t>
      </w:r>
    </w:p>
    <w:p w14:paraId="0E665FA5" w14:textId="72FFEEDA" w:rsidR="002B5EA1" w:rsidRPr="00E9160D" w:rsidRDefault="00B31B22" w:rsidP="002B5EA1">
      <w:pPr>
        <w:pStyle w:val="a9"/>
        <w:numPr>
          <w:ilvl w:val="0"/>
          <w:numId w:val="11"/>
        </w:numPr>
        <w:ind w:firstLineChars="0"/>
        <w:rPr>
          <w:rFonts w:ascii="Times New Roman" w:eastAsia="宋体" w:hAnsi="Times New Roman" w:cs="Times New Roman"/>
          <w:b/>
          <w:sz w:val="24"/>
          <w:u w:val="single"/>
        </w:rPr>
      </w:pPr>
      <w:r w:rsidRPr="00E9160D">
        <w:rPr>
          <w:rFonts w:ascii="Times New Roman" w:eastAsia="宋体" w:hAnsi="Times New Roman" w:cs="Times New Roman" w:hint="eastAsia"/>
          <w:b/>
          <w:sz w:val="24"/>
          <w:u w:val="single"/>
        </w:rPr>
        <w:t>粗采集</w:t>
      </w:r>
      <w:r w:rsidR="002B5EA1" w:rsidRPr="00E9160D">
        <w:rPr>
          <w:rFonts w:ascii="Times New Roman" w:eastAsia="宋体" w:hAnsi="Times New Roman" w:cs="Times New Roman" w:hint="eastAsia"/>
          <w:b/>
          <w:sz w:val="24"/>
          <w:u w:val="single"/>
        </w:rPr>
        <w:t>:</w:t>
      </w:r>
    </w:p>
    <w:p w14:paraId="5F7B1542" w14:textId="77777777" w:rsidR="00E9160D" w:rsidRDefault="00E9160D" w:rsidP="00E9160D">
      <w:pPr>
        <w:pStyle w:val="a9"/>
        <w:ind w:left="1260" w:firstLineChars="0" w:firstLine="0"/>
        <w:rPr>
          <w:rFonts w:ascii="Times New Roman" w:eastAsia="宋体" w:hAnsi="Times New Roman" w:cs="Times New Roman" w:hint="eastAsia"/>
          <w:sz w:val="24"/>
        </w:rPr>
      </w:pPr>
      <w:bookmarkStart w:id="106" w:name="_GoBack"/>
      <w:bookmarkEnd w:id="106"/>
    </w:p>
    <w:p w14:paraId="163E69B0" w14:textId="77777777" w:rsidR="002B5EA1" w:rsidRPr="002B5EA1" w:rsidRDefault="002B5EA1" w:rsidP="002B5EA1">
      <w:pPr>
        <w:ind w:firstLine="420"/>
        <w:rPr>
          <w:rFonts w:ascii="Times New Roman" w:eastAsia="宋体" w:hAnsi="Times New Roman" w:cs="Times New Roman"/>
          <w:sz w:val="24"/>
        </w:rPr>
      </w:pPr>
      <w:r w:rsidRPr="002B5EA1">
        <w:rPr>
          <w:rFonts w:ascii="Times New Roman" w:eastAsia="宋体" w:hAnsi="Times New Roman" w:cs="Times New Roman"/>
          <w:sz w:val="24"/>
        </w:rPr>
        <w:t>//</w:t>
      </w:r>
      <w:r w:rsidRPr="002B5EA1">
        <w:rPr>
          <w:rFonts w:ascii="Times New Roman" w:eastAsia="宋体" w:hAnsi="Times New Roman" w:cs="Times New Roman"/>
          <w:sz w:val="24"/>
        </w:rPr>
        <w:t>粗采集，目的是为了先采集若干个样本的数据，找到模板长度、峰值位置的众数等。最终为了得到</w:t>
      </w:r>
      <w:proofErr w:type="spellStart"/>
      <w:r w:rsidRPr="002B5EA1">
        <w:rPr>
          <w:rFonts w:ascii="Times New Roman" w:eastAsia="宋体" w:hAnsi="Times New Roman" w:cs="Times New Roman"/>
          <w:sz w:val="24"/>
        </w:rPr>
        <w:t>TemplateSize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TemplatePeakPos</w:t>
      </w:r>
      <w:proofErr w:type="spellEnd"/>
      <w:r w:rsidRPr="002B5EA1">
        <w:rPr>
          <w:rFonts w:ascii="Times New Roman" w:eastAsia="宋体" w:hAnsi="Times New Roman" w:cs="Times New Roman"/>
          <w:sz w:val="24"/>
        </w:rPr>
        <w:t>。</w:t>
      </w:r>
    </w:p>
    <w:p w14:paraId="73693962"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lastRenderedPageBreak/>
        <w:t xml:space="preserve">for( </w:t>
      </w:r>
      <w:proofErr w:type="spellStart"/>
      <w:r w:rsidRPr="002B5EA1">
        <w:rPr>
          <w:rFonts w:ascii="Times New Roman" w:eastAsia="宋体" w:hAnsi="Times New Roman" w:cs="Times New Roman"/>
          <w:sz w:val="24"/>
        </w:rPr>
        <w:t>jj</w:t>
      </w:r>
      <w:proofErr w:type="spellEnd"/>
      <w:proofErr w:type="gramEnd"/>
      <w:r w:rsidRPr="002B5EA1">
        <w:rPr>
          <w:rFonts w:ascii="Times New Roman" w:eastAsia="宋体" w:hAnsi="Times New Roman" w:cs="Times New Roman"/>
          <w:sz w:val="24"/>
        </w:rPr>
        <w:t xml:space="preserve">=0; </w:t>
      </w:r>
      <w:proofErr w:type="spellStart"/>
      <w:r w:rsidRPr="002B5EA1">
        <w:rPr>
          <w:rFonts w:ascii="Times New Roman" w:eastAsia="宋体" w:hAnsi="Times New Roman" w:cs="Times New Roman"/>
          <w:sz w:val="24"/>
        </w:rPr>
        <w:t>jj</w:t>
      </w:r>
      <w:proofErr w:type="spellEnd"/>
      <w:r w:rsidRPr="002B5EA1">
        <w:rPr>
          <w:rFonts w:ascii="Times New Roman" w:eastAsia="宋体" w:hAnsi="Times New Roman" w:cs="Times New Roman"/>
          <w:sz w:val="24"/>
        </w:rPr>
        <w:t>&lt;</w:t>
      </w:r>
      <w:proofErr w:type="spellStart"/>
      <w:r w:rsidRPr="002B5EA1">
        <w:rPr>
          <w:rFonts w:ascii="Times New Roman" w:eastAsia="宋体" w:hAnsi="Times New Roman" w:cs="Times New Roman"/>
          <w:sz w:val="24"/>
        </w:rPr>
        <w:t>SampleNum</w:t>
      </w:r>
      <w:proofErr w:type="spellEnd"/>
      <w:r w:rsidRPr="002B5EA1">
        <w:rPr>
          <w:rFonts w:ascii="Times New Roman" w:eastAsia="宋体" w:hAnsi="Times New Roman" w:cs="Times New Roman"/>
          <w:sz w:val="24"/>
        </w:rPr>
        <w:t>; )</w:t>
      </w:r>
    </w:p>
    <w:p w14:paraId="26CB6A80"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64C17AC1"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w:t>
      </w:r>
      <w:proofErr w:type="gramStart"/>
      <w:r w:rsidRPr="002B5EA1">
        <w:rPr>
          <w:rFonts w:ascii="Times New Roman" w:eastAsia="宋体" w:hAnsi="Times New Roman" w:cs="Times New Roman"/>
          <w:sz w:val="24"/>
        </w:rPr>
        <w:t>clear</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BLACK);</w:t>
      </w:r>
    </w:p>
    <w:p w14:paraId="6D8F182D"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lcd_show_</w:t>
      </w:r>
      <w:proofErr w:type="gramStart"/>
      <w:r w:rsidRPr="002B5EA1">
        <w:rPr>
          <w:rFonts w:ascii="Times New Roman" w:eastAsia="宋体" w:hAnsi="Times New Roman" w:cs="Times New Roman"/>
          <w:sz w:val="24"/>
        </w:rPr>
        <w:t>string</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 xml:space="preserve">20,80, 16, "Train </w:t>
      </w:r>
      <w:proofErr w:type="spellStart"/>
      <w:r w:rsidRPr="002B5EA1">
        <w:rPr>
          <w:rFonts w:ascii="Times New Roman" w:eastAsia="宋体" w:hAnsi="Times New Roman" w:cs="Times New Roman"/>
          <w:sz w:val="24"/>
        </w:rPr>
        <w:t>No.%d</w:t>
      </w:r>
      <w:proofErr w:type="spellEnd"/>
      <w:r w:rsidRPr="002B5EA1">
        <w:rPr>
          <w:rFonts w:ascii="Times New Roman" w:eastAsia="宋体" w:hAnsi="Times New Roman" w:cs="Times New Roman"/>
          <w:sz w:val="24"/>
        </w:rPr>
        <w:t xml:space="preserve"> Template!",</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w:t>
      </w:r>
    </w:p>
    <w:p w14:paraId="259F5CED"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lcd_show_</w:t>
      </w:r>
      <w:proofErr w:type="gramStart"/>
      <w:r w:rsidRPr="002B5EA1">
        <w:rPr>
          <w:rFonts w:ascii="Times New Roman" w:eastAsia="宋体" w:hAnsi="Times New Roman" w:cs="Times New Roman"/>
          <w:sz w:val="24"/>
        </w:rPr>
        <w:t>string</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20,140, 16, "Please place Sample");</w:t>
      </w:r>
    </w:p>
    <w:p w14:paraId="6DBCBD32"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lcd_show_</w:t>
      </w:r>
      <w:proofErr w:type="gramStart"/>
      <w:r w:rsidRPr="002B5EA1">
        <w:rPr>
          <w:rFonts w:ascii="Times New Roman" w:eastAsia="宋体" w:hAnsi="Times New Roman" w:cs="Times New Roman"/>
          <w:sz w:val="24"/>
        </w:rPr>
        <w:t>string</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20,200, 16, "Remaining:%d",</w:t>
      </w:r>
      <w:proofErr w:type="spellStart"/>
      <w:r w:rsidRPr="002B5EA1">
        <w:rPr>
          <w:rFonts w:ascii="Times New Roman" w:eastAsia="宋体" w:hAnsi="Times New Roman" w:cs="Times New Roman"/>
          <w:sz w:val="24"/>
        </w:rPr>
        <w:t>SampleNum</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jj</w:t>
      </w:r>
      <w:proofErr w:type="spellEnd"/>
      <w:r w:rsidRPr="002B5EA1">
        <w:rPr>
          <w:rFonts w:ascii="Times New Roman" w:eastAsia="宋体" w:hAnsi="Times New Roman" w:cs="Times New Roman"/>
          <w:sz w:val="24"/>
        </w:rPr>
        <w:t>);</w:t>
      </w:r>
    </w:p>
    <w:p w14:paraId="7CB323D7"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r w:rsidRPr="002B5EA1">
        <w:rPr>
          <w:rFonts w:ascii="Times New Roman" w:eastAsia="宋体" w:hAnsi="Times New Roman" w:cs="Times New Roman"/>
          <w:sz w:val="24"/>
        </w:rPr>
        <w:t>采集样本信息</w:t>
      </w:r>
    </w:p>
    <w:p w14:paraId="7F72F8E5" w14:textId="77777777" w:rsidR="002B5EA1" w:rsidRPr="002B5EA1" w:rsidRDefault="002B5EA1" w:rsidP="002B5EA1">
      <w:pPr>
        <w:rPr>
          <w:rFonts w:ascii="Times New Roman" w:eastAsia="宋体" w:hAnsi="Times New Roman" w:cs="Times New Roman"/>
          <w:sz w:val="24"/>
        </w:rPr>
      </w:pPr>
      <w:proofErr w:type="spellStart"/>
      <w:proofErr w:type="gramStart"/>
      <w:r w:rsidRPr="002B5EA1">
        <w:rPr>
          <w:rFonts w:ascii="Times New Roman" w:eastAsia="宋体" w:hAnsi="Times New Roman" w:cs="Times New Roman"/>
          <w:sz w:val="24"/>
        </w:rPr>
        <w:t>GetTemplate</w:t>
      </w:r>
      <w:proofErr w:type="spellEnd"/>
      <w:r w:rsidRPr="002B5EA1">
        <w:rPr>
          <w:rFonts w:ascii="Times New Roman" w:eastAsia="宋体" w:hAnsi="Times New Roman" w:cs="Times New Roman"/>
          <w:sz w:val="24"/>
        </w:rPr>
        <w:t>(</w:t>
      </w:r>
      <w:proofErr w:type="spellStart"/>
      <w:proofErr w:type="gramEnd"/>
      <w:r w:rsidRPr="002B5EA1">
        <w:rPr>
          <w:rFonts w:ascii="Times New Roman" w:eastAsia="宋体" w:hAnsi="Times New Roman" w:cs="Times New Roman"/>
          <w:sz w:val="24"/>
        </w:rPr>
        <w:t>Template_Sample,ThreshVolt</w:t>
      </w:r>
      <w:proofErr w:type="spellEnd"/>
      <w:r w:rsidRPr="002B5EA1">
        <w:rPr>
          <w:rFonts w:ascii="Times New Roman" w:eastAsia="宋体" w:hAnsi="Times New Roman" w:cs="Times New Roman"/>
          <w:sz w:val="24"/>
        </w:rPr>
        <w:t>, Thresh);</w:t>
      </w:r>
    </w:p>
    <w:p w14:paraId="78C36AE4" w14:textId="77777777" w:rsidR="002B5EA1" w:rsidRPr="002B5EA1" w:rsidRDefault="002B5EA1" w:rsidP="002B5EA1">
      <w:pPr>
        <w:rPr>
          <w:rFonts w:ascii="Times New Roman" w:eastAsia="宋体" w:hAnsi="Times New Roman" w:cs="Times New Roman"/>
          <w:sz w:val="24"/>
        </w:rPr>
      </w:pPr>
    </w:p>
    <w:p w14:paraId="7BE896D9"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r w:rsidRPr="002B5EA1">
        <w:rPr>
          <w:rFonts w:ascii="Times New Roman" w:eastAsia="宋体" w:hAnsi="Times New Roman" w:cs="Times New Roman"/>
          <w:sz w:val="24"/>
        </w:rPr>
        <w:t>如果该样本的数据点个数在</w:t>
      </w:r>
      <w:r w:rsidRPr="002B5EA1">
        <w:rPr>
          <w:rFonts w:ascii="Times New Roman" w:eastAsia="宋体" w:hAnsi="Times New Roman" w:cs="Times New Roman"/>
          <w:sz w:val="24"/>
        </w:rPr>
        <w:t>200</w:t>
      </w:r>
      <w:r w:rsidRPr="002B5EA1">
        <w:rPr>
          <w:rFonts w:ascii="Times New Roman" w:eastAsia="宋体" w:hAnsi="Times New Roman" w:cs="Times New Roman"/>
          <w:sz w:val="24"/>
        </w:rPr>
        <w:t>个以内</w:t>
      </w:r>
    </w:p>
    <w:p w14:paraId="24F003EF"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if(</w:t>
      </w:r>
      <w:proofErr w:type="spellStart"/>
      <w:proofErr w:type="gramEnd"/>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sz</w:t>
      </w:r>
      <w:proofErr w:type="spellEnd"/>
      <w:r w:rsidRPr="002B5EA1">
        <w:rPr>
          <w:rFonts w:ascii="Times New Roman" w:eastAsia="宋体" w:hAnsi="Times New Roman" w:cs="Times New Roman"/>
          <w:sz w:val="24"/>
        </w:rPr>
        <w:t xml:space="preserve"> != 0)</w:t>
      </w:r>
    </w:p>
    <w:p w14:paraId="26D3C077"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248B6A80"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TIM_</w:t>
      </w:r>
      <w:proofErr w:type="gramStart"/>
      <w:r w:rsidRPr="002B5EA1">
        <w:rPr>
          <w:rFonts w:ascii="Times New Roman" w:eastAsia="宋体" w:hAnsi="Times New Roman" w:cs="Times New Roman"/>
          <w:sz w:val="24"/>
        </w:rPr>
        <w:t>Cmd</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 xml:space="preserve">TIM6,DISABLE);       </w:t>
      </w:r>
    </w:p>
    <w:p w14:paraId="13817F1A"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r w:rsidRPr="002B5EA1">
        <w:rPr>
          <w:rFonts w:ascii="Times New Roman" w:eastAsia="宋体" w:hAnsi="Times New Roman" w:cs="Times New Roman"/>
          <w:sz w:val="24"/>
        </w:rPr>
        <w:t>保存该次样本的数据长度</w:t>
      </w:r>
    </w:p>
    <w:p w14:paraId="69F5D0AD"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size_temp</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jj</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sz</w:t>
      </w:r>
      <w:proofErr w:type="spellEnd"/>
      <w:r w:rsidRPr="002B5EA1">
        <w:rPr>
          <w:rFonts w:ascii="Times New Roman" w:eastAsia="宋体" w:hAnsi="Times New Roman" w:cs="Times New Roman"/>
          <w:sz w:val="24"/>
        </w:rPr>
        <w:t>;</w:t>
      </w:r>
    </w:p>
    <w:p w14:paraId="16535A96"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peak_pos</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jj</w:t>
      </w:r>
      <w:proofErr w:type="spellEnd"/>
      <w:r w:rsidRPr="002B5EA1">
        <w:rPr>
          <w:rFonts w:ascii="Times New Roman" w:eastAsia="宋体" w:hAnsi="Times New Roman" w:cs="Times New Roman"/>
          <w:sz w:val="24"/>
        </w:rPr>
        <w:t>] =0;    //</w:t>
      </w:r>
      <w:r w:rsidRPr="002B5EA1">
        <w:rPr>
          <w:rFonts w:ascii="Times New Roman" w:eastAsia="宋体" w:hAnsi="Times New Roman" w:cs="Times New Roman"/>
          <w:sz w:val="24"/>
        </w:rPr>
        <w:t>记录峰值位置</w:t>
      </w:r>
    </w:p>
    <w:p w14:paraId="16C6E8E3"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max_data</w:t>
      </w:r>
      <w:proofErr w:type="spellEnd"/>
      <w:r w:rsidRPr="002B5EA1">
        <w:rPr>
          <w:rFonts w:ascii="Times New Roman" w:eastAsia="宋体" w:hAnsi="Times New Roman" w:cs="Times New Roman"/>
          <w:sz w:val="24"/>
        </w:rPr>
        <w:t xml:space="preserve"> = 0;      //</w:t>
      </w:r>
      <w:r w:rsidRPr="002B5EA1">
        <w:rPr>
          <w:rFonts w:ascii="Times New Roman" w:eastAsia="宋体" w:hAnsi="Times New Roman" w:cs="Times New Roman"/>
          <w:sz w:val="24"/>
        </w:rPr>
        <w:t>记录最大值</w:t>
      </w:r>
    </w:p>
    <w:p w14:paraId="67E10F60" w14:textId="77777777" w:rsidR="002B5EA1" w:rsidRPr="002B5EA1" w:rsidRDefault="002B5EA1" w:rsidP="002B5EA1">
      <w:pPr>
        <w:rPr>
          <w:rFonts w:ascii="Times New Roman" w:eastAsia="宋体" w:hAnsi="Times New Roman" w:cs="Times New Roman"/>
          <w:sz w:val="24"/>
        </w:rPr>
      </w:pPr>
    </w:p>
    <w:p w14:paraId="4017B795"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r w:rsidRPr="002B5EA1">
        <w:rPr>
          <w:rFonts w:ascii="Times New Roman" w:eastAsia="宋体" w:hAnsi="Times New Roman" w:cs="Times New Roman"/>
          <w:sz w:val="24"/>
        </w:rPr>
        <w:t>该循环为了获取峰值位置</w:t>
      </w:r>
    </w:p>
    <w:p w14:paraId="68EAA392"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 j</w:t>
      </w:r>
      <w:proofErr w:type="gramEnd"/>
      <w:r w:rsidRPr="002B5EA1">
        <w:rPr>
          <w:rFonts w:ascii="Times New Roman" w:eastAsia="宋体" w:hAnsi="Times New Roman" w:cs="Times New Roman"/>
          <w:sz w:val="24"/>
        </w:rPr>
        <w:t xml:space="preserve">_1=0; j_1&lt;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sz</w:t>
      </w:r>
      <w:proofErr w:type="spellEnd"/>
      <w:r w:rsidRPr="002B5EA1">
        <w:rPr>
          <w:rFonts w:ascii="Times New Roman" w:eastAsia="宋体" w:hAnsi="Times New Roman" w:cs="Times New Roman"/>
          <w:sz w:val="24"/>
        </w:rPr>
        <w:t>; j_1++)</w:t>
      </w:r>
    </w:p>
    <w:p w14:paraId="0C920D15"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5A0C8777"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if(</w:t>
      </w:r>
      <w:proofErr w:type="spellStart"/>
      <w:proofErr w:type="gramEnd"/>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 xml:space="preserve">[j_1] &gt; </w:t>
      </w:r>
      <w:proofErr w:type="spellStart"/>
      <w:r w:rsidRPr="002B5EA1">
        <w:rPr>
          <w:rFonts w:ascii="Times New Roman" w:eastAsia="宋体" w:hAnsi="Times New Roman" w:cs="Times New Roman"/>
          <w:sz w:val="24"/>
        </w:rPr>
        <w:t>max_data</w:t>
      </w:r>
      <w:proofErr w:type="spellEnd"/>
      <w:r w:rsidRPr="002B5EA1">
        <w:rPr>
          <w:rFonts w:ascii="Times New Roman" w:eastAsia="宋体" w:hAnsi="Times New Roman" w:cs="Times New Roman"/>
          <w:sz w:val="24"/>
        </w:rPr>
        <w:t>)</w:t>
      </w:r>
    </w:p>
    <w:p w14:paraId="2DB5B9D9"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2FA7769A"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peak_pos</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jj</w:t>
      </w:r>
      <w:proofErr w:type="spellEnd"/>
      <w:r w:rsidRPr="002B5EA1">
        <w:rPr>
          <w:rFonts w:ascii="Times New Roman" w:eastAsia="宋体" w:hAnsi="Times New Roman" w:cs="Times New Roman"/>
          <w:sz w:val="24"/>
        </w:rPr>
        <w:t>] = j_</w:t>
      </w:r>
      <w:proofErr w:type="gramStart"/>
      <w:r w:rsidRPr="002B5EA1">
        <w:rPr>
          <w:rFonts w:ascii="Times New Roman" w:eastAsia="宋体" w:hAnsi="Times New Roman" w:cs="Times New Roman"/>
          <w:sz w:val="24"/>
        </w:rPr>
        <w:t>1 ;</w:t>
      </w:r>
      <w:proofErr w:type="gramEnd"/>
    </w:p>
    <w:p w14:paraId="467DB156"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max_data</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[j_1];</w:t>
      </w:r>
    </w:p>
    <w:p w14:paraId="5F08FD58"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76EBEF48"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5447A6F3"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section_leftpos</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peak_pos</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jj</w:t>
      </w:r>
      <w:proofErr w:type="spellEnd"/>
      <w:r w:rsidRPr="002B5EA1">
        <w:rPr>
          <w:rFonts w:ascii="Times New Roman" w:eastAsia="宋体" w:hAnsi="Times New Roman" w:cs="Times New Roman"/>
          <w:sz w:val="24"/>
        </w:rPr>
        <w:t>];</w:t>
      </w:r>
    </w:p>
    <w:p w14:paraId="5BDC939D"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section_rightpos</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peak_pos</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jj</w:t>
      </w:r>
      <w:proofErr w:type="spellEnd"/>
      <w:r w:rsidRPr="002B5EA1">
        <w:rPr>
          <w:rFonts w:ascii="Times New Roman" w:eastAsia="宋体" w:hAnsi="Times New Roman" w:cs="Times New Roman"/>
          <w:sz w:val="24"/>
        </w:rPr>
        <w:t>];</w:t>
      </w:r>
    </w:p>
    <w:p w14:paraId="3817D7FC"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while((</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section_leftpos</w:t>
      </w:r>
      <w:proofErr w:type="spellEnd"/>
      <w:r w:rsidRPr="002B5EA1">
        <w:rPr>
          <w:rFonts w:ascii="Times New Roman" w:eastAsia="宋体" w:hAnsi="Times New Roman" w:cs="Times New Roman"/>
          <w:sz w:val="24"/>
        </w:rPr>
        <w:t>] &gt;= (</w:t>
      </w:r>
      <w:proofErr w:type="spellStart"/>
      <w:r w:rsidRPr="002B5EA1">
        <w:rPr>
          <w:rFonts w:ascii="Times New Roman" w:eastAsia="宋体" w:hAnsi="Times New Roman" w:cs="Times New Roman"/>
          <w:sz w:val="24"/>
        </w:rPr>
        <w:t>max_data</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std_thresh</w:t>
      </w:r>
      <w:proofErr w:type="spellEnd"/>
      <w:r w:rsidRPr="002B5EA1">
        <w:rPr>
          <w:rFonts w:ascii="Times New Roman" w:eastAsia="宋体" w:hAnsi="Times New Roman" w:cs="Times New Roman"/>
          <w:sz w:val="24"/>
        </w:rPr>
        <w:t xml:space="preserve">)) &amp;&amp; </w:t>
      </w:r>
      <w:proofErr w:type="spellStart"/>
      <w:r w:rsidRPr="002B5EA1">
        <w:rPr>
          <w:rFonts w:ascii="Times New Roman" w:eastAsia="宋体" w:hAnsi="Times New Roman" w:cs="Times New Roman"/>
          <w:sz w:val="24"/>
        </w:rPr>
        <w:t>max_data</w:t>
      </w:r>
      <w:proofErr w:type="spellEnd"/>
      <w:r w:rsidRPr="002B5EA1">
        <w:rPr>
          <w:rFonts w:ascii="Times New Roman" w:eastAsia="宋体" w:hAnsi="Times New Roman" w:cs="Times New Roman"/>
          <w:sz w:val="24"/>
        </w:rPr>
        <w:t xml:space="preserve"> &gt; </w:t>
      </w:r>
      <w:proofErr w:type="spellStart"/>
      <w:r w:rsidRPr="002B5EA1">
        <w:rPr>
          <w:rFonts w:ascii="Times New Roman" w:eastAsia="宋体" w:hAnsi="Times New Roman" w:cs="Times New Roman"/>
          <w:sz w:val="24"/>
        </w:rPr>
        <w:t>std_thresh</w:t>
      </w:r>
      <w:proofErr w:type="spellEnd"/>
      <w:r w:rsidRPr="002B5EA1">
        <w:rPr>
          <w:rFonts w:ascii="Times New Roman" w:eastAsia="宋体" w:hAnsi="Times New Roman" w:cs="Times New Roman"/>
          <w:sz w:val="24"/>
        </w:rPr>
        <w:t>)</w:t>
      </w:r>
    </w:p>
    <w:p w14:paraId="05C5B23F"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0C53CA3F"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section_leftpos</w:t>
      </w:r>
      <w:proofErr w:type="spellEnd"/>
      <w:r w:rsidRPr="002B5EA1">
        <w:rPr>
          <w:rFonts w:ascii="Times New Roman" w:eastAsia="宋体" w:hAnsi="Times New Roman" w:cs="Times New Roman"/>
          <w:sz w:val="24"/>
        </w:rPr>
        <w:t xml:space="preserve"> --;</w:t>
      </w:r>
    </w:p>
    <w:p w14:paraId="7A3E7CE7" w14:textId="22D04A32" w:rsidR="002B5EA1" w:rsidRPr="002B5EA1" w:rsidRDefault="002B5EA1" w:rsidP="002B5EA1">
      <w:pPr>
        <w:rPr>
          <w:rFonts w:ascii="Times New Roman" w:eastAsia="宋体" w:hAnsi="Times New Roman" w:cs="Times New Roman" w:hint="eastAsia"/>
          <w:sz w:val="24"/>
        </w:rPr>
      </w:pPr>
      <w:r w:rsidRPr="002B5EA1">
        <w:rPr>
          <w:rFonts w:ascii="Times New Roman" w:eastAsia="宋体" w:hAnsi="Times New Roman" w:cs="Times New Roman"/>
          <w:sz w:val="24"/>
        </w:rPr>
        <w:t>}</w:t>
      </w:r>
    </w:p>
    <w:p w14:paraId="4A4AB044"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while((</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section_rightpos</w:t>
      </w:r>
      <w:proofErr w:type="spellEnd"/>
      <w:r w:rsidRPr="002B5EA1">
        <w:rPr>
          <w:rFonts w:ascii="Times New Roman" w:eastAsia="宋体" w:hAnsi="Times New Roman" w:cs="Times New Roman"/>
          <w:sz w:val="24"/>
        </w:rPr>
        <w:t>] &gt;= (</w:t>
      </w:r>
      <w:proofErr w:type="spellStart"/>
      <w:r w:rsidRPr="002B5EA1">
        <w:rPr>
          <w:rFonts w:ascii="Times New Roman" w:eastAsia="宋体" w:hAnsi="Times New Roman" w:cs="Times New Roman"/>
          <w:sz w:val="24"/>
        </w:rPr>
        <w:t>max_data</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std_thresh</w:t>
      </w:r>
      <w:proofErr w:type="spellEnd"/>
      <w:r w:rsidRPr="002B5EA1">
        <w:rPr>
          <w:rFonts w:ascii="Times New Roman" w:eastAsia="宋体" w:hAnsi="Times New Roman" w:cs="Times New Roman"/>
          <w:sz w:val="24"/>
        </w:rPr>
        <w:t xml:space="preserve">)) &amp;&amp; </w:t>
      </w:r>
      <w:proofErr w:type="spellStart"/>
      <w:r w:rsidRPr="002B5EA1">
        <w:rPr>
          <w:rFonts w:ascii="Times New Roman" w:eastAsia="宋体" w:hAnsi="Times New Roman" w:cs="Times New Roman"/>
          <w:sz w:val="24"/>
        </w:rPr>
        <w:t>max_data</w:t>
      </w:r>
      <w:proofErr w:type="spellEnd"/>
      <w:r w:rsidRPr="002B5EA1">
        <w:rPr>
          <w:rFonts w:ascii="Times New Roman" w:eastAsia="宋体" w:hAnsi="Times New Roman" w:cs="Times New Roman"/>
          <w:sz w:val="24"/>
        </w:rPr>
        <w:t xml:space="preserve"> &gt; </w:t>
      </w:r>
      <w:proofErr w:type="spellStart"/>
      <w:r w:rsidRPr="002B5EA1">
        <w:rPr>
          <w:rFonts w:ascii="Times New Roman" w:eastAsia="宋体" w:hAnsi="Times New Roman" w:cs="Times New Roman"/>
          <w:sz w:val="24"/>
        </w:rPr>
        <w:t>std_thresh</w:t>
      </w:r>
      <w:proofErr w:type="spellEnd"/>
      <w:r w:rsidRPr="002B5EA1">
        <w:rPr>
          <w:rFonts w:ascii="Times New Roman" w:eastAsia="宋体" w:hAnsi="Times New Roman" w:cs="Times New Roman"/>
          <w:sz w:val="24"/>
        </w:rPr>
        <w:t>)</w:t>
      </w:r>
    </w:p>
    <w:p w14:paraId="2E58EE68"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24BECD1F"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section_rightpos</w:t>
      </w:r>
      <w:proofErr w:type="spellEnd"/>
      <w:r w:rsidRPr="002B5EA1">
        <w:rPr>
          <w:rFonts w:ascii="Times New Roman" w:eastAsia="宋体" w:hAnsi="Times New Roman" w:cs="Times New Roman"/>
          <w:sz w:val="24"/>
        </w:rPr>
        <w:t xml:space="preserve"> ++;</w:t>
      </w:r>
    </w:p>
    <w:p w14:paraId="46CFE0B9"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2FECF778"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r w:rsidRPr="002B5EA1">
        <w:rPr>
          <w:rFonts w:ascii="Times New Roman" w:eastAsia="宋体" w:hAnsi="Times New Roman" w:cs="Times New Roman"/>
          <w:sz w:val="24"/>
        </w:rPr>
        <w:t>平均得到峰值邻域区间的中间点的坐标</w:t>
      </w:r>
    </w:p>
    <w:p w14:paraId="30DE7D67"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peak_pos</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jj</w:t>
      </w:r>
      <w:proofErr w:type="spellEnd"/>
      <w:r w:rsidRPr="002B5EA1">
        <w:rPr>
          <w:rFonts w:ascii="Times New Roman" w:eastAsia="宋体" w:hAnsi="Times New Roman" w:cs="Times New Roman"/>
          <w:sz w:val="24"/>
        </w:rPr>
        <w:t>] = (</w:t>
      </w:r>
      <w:proofErr w:type="spellStart"/>
      <w:r w:rsidRPr="002B5EA1">
        <w:rPr>
          <w:rFonts w:ascii="Times New Roman" w:eastAsia="宋体" w:hAnsi="Times New Roman" w:cs="Times New Roman"/>
          <w:sz w:val="24"/>
        </w:rPr>
        <w:t>section_leftpos</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section_rightpos</w:t>
      </w:r>
      <w:proofErr w:type="spellEnd"/>
      <w:r w:rsidRPr="002B5EA1">
        <w:rPr>
          <w:rFonts w:ascii="Times New Roman" w:eastAsia="宋体" w:hAnsi="Times New Roman" w:cs="Times New Roman"/>
          <w:sz w:val="24"/>
        </w:rPr>
        <w:t>) &gt;&gt; 1;</w:t>
      </w:r>
    </w:p>
    <w:p w14:paraId="627DA4D8" w14:textId="77777777" w:rsidR="002B5EA1" w:rsidRPr="002B5EA1" w:rsidRDefault="002B5EA1" w:rsidP="002B5EA1">
      <w:pPr>
        <w:rPr>
          <w:rFonts w:ascii="Times New Roman" w:eastAsia="宋体" w:hAnsi="Times New Roman" w:cs="Times New Roman"/>
          <w:sz w:val="24"/>
        </w:rPr>
      </w:pPr>
    </w:p>
    <w:p w14:paraId="0929D6CD" w14:textId="77777777" w:rsidR="002B5EA1" w:rsidRPr="002B5EA1" w:rsidRDefault="002B5EA1" w:rsidP="002B5EA1">
      <w:pPr>
        <w:rPr>
          <w:rFonts w:ascii="Times New Roman" w:eastAsia="宋体" w:hAnsi="Times New Roman" w:cs="Times New Roman"/>
          <w:sz w:val="24"/>
        </w:rPr>
      </w:pPr>
      <w:proofErr w:type="spellStart"/>
      <w:proofErr w:type="gramStart"/>
      <w:r w:rsidRPr="002B5EA1">
        <w:rPr>
          <w:rFonts w:ascii="Times New Roman" w:eastAsia="宋体" w:hAnsi="Times New Roman" w:cs="Times New Roman"/>
          <w:sz w:val="24"/>
        </w:rPr>
        <w:lastRenderedPageBreak/>
        <w:t>DrawCurve</w:t>
      </w:r>
      <w:proofErr w:type="spellEnd"/>
      <w:r w:rsidRPr="002B5EA1">
        <w:rPr>
          <w:rFonts w:ascii="Times New Roman" w:eastAsia="宋体" w:hAnsi="Times New Roman" w:cs="Times New Roman"/>
          <w:sz w:val="24"/>
        </w:rPr>
        <w:t>(</w:t>
      </w:r>
      <w:proofErr w:type="spellStart"/>
      <w:proofErr w:type="gramEnd"/>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sz</w:t>
      </w:r>
      <w:proofErr w:type="spellEnd"/>
      <w:r w:rsidRPr="002B5EA1">
        <w:rPr>
          <w:rFonts w:ascii="Times New Roman" w:eastAsia="宋体" w:hAnsi="Times New Roman" w:cs="Times New Roman"/>
          <w:sz w:val="24"/>
        </w:rPr>
        <w:t>);</w:t>
      </w:r>
    </w:p>
    <w:p w14:paraId="25223244"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Delay_</w:t>
      </w:r>
      <w:proofErr w:type="gramStart"/>
      <w:r w:rsidRPr="002B5EA1">
        <w:rPr>
          <w:rFonts w:ascii="Times New Roman" w:eastAsia="宋体" w:hAnsi="Times New Roman" w:cs="Times New Roman"/>
          <w:sz w:val="24"/>
        </w:rPr>
        <w:t>Ms</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1500);</w:t>
      </w:r>
    </w:p>
    <w:p w14:paraId="2BEF3298"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TIM_</w:t>
      </w:r>
      <w:proofErr w:type="gramStart"/>
      <w:r w:rsidRPr="002B5EA1">
        <w:rPr>
          <w:rFonts w:ascii="Times New Roman" w:eastAsia="宋体" w:hAnsi="Times New Roman" w:cs="Times New Roman"/>
          <w:sz w:val="24"/>
        </w:rPr>
        <w:t>Cmd</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 xml:space="preserve">TIM6,ENABLE); </w:t>
      </w:r>
    </w:p>
    <w:p w14:paraId="1274CD89"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jj</w:t>
      </w:r>
      <w:proofErr w:type="spellEnd"/>
      <w:r w:rsidRPr="002B5EA1">
        <w:rPr>
          <w:rFonts w:ascii="Times New Roman" w:eastAsia="宋体" w:hAnsi="Times New Roman" w:cs="Times New Roman"/>
          <w:sz w:val="24"/>
        </w:rPr>
        <w:t>++;</w:t>
      </w:r>
    </w:p>
    <w:p w14:paraId="25FDABDB"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0FB6B50C"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6F4C4195"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 LCD</w:t>
      </w:r>
      <w:r w:rsidRPr="002B5EA1">
        <w:rPr>
          <w:rFonts w:ascii="Times New Roman" w:eastAsia="宋体" w:hAnsi="Times New Roman" w:cs="Times New Roman"/>
          <w:sz w:val="24"/>
        </w:rPr>
        <w:t>屏幕显示</w:t>
      </w:r>
    </w:p>
    <w:p w14:paraId="5B7CE21F"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w:t>
      </w:r>
      <w:proofErr w:type="gramStart"/>
      <w:r w:rsidRPr="002B5EA1">
        <w:rPr>
          <w:rFonts w:ascii="Times New Roman" w:eastAsia="宋体" w:hAnsi="Times New Roman" w:cs="Times New Roman"/>
          <w:sz w:val="24"/>
        </w:rPr>
        <w:t>clear</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BLACK);</w:t>
      </w:r>
    </w:p>
    <w:p w14:paraId="60FB95CD"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lcd_show_</w:t>
      </w:r>
      <w:proofErr w:type="gramStart"/>
      <w:r w:rsidRPr="002B5EA1">
        <w:rPr>
          <w:rFonts w:ascii="Times New Roman" w:eastAsia="宋体" w:hAnsi="Times New Roman" w:cs="Times New Roman"/>
          <w:sz w:val="24"/>
        </w:rPr>
        <w:t>string</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20,40, 16, "Rough Training Done");</w:t>
      </w:r>
    </w:p>
    <w:p w14:paraId="2EAED1CF"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lcd_show_</w:t>
      </w:r>
      <w:proofErr w:type="gramStart"/>
      <w:r w:rsidRPr="002B5EA1">
        <w:rPr>
          <w:rFonts w:ascii="Times New Roman" w:eastAsia="宋体" w:hAnsi="Times New Roman" w:cs="Times New Roman"/>
          <w:sz w:val="24"/>
        </w:rPr>
        <w:t>string</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20,80, 16, "Starting Fine Tune");</w:t>
      </w:r>
    </w:p>
    <w:p w14:paraId="03B3C11A"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lcd_show_</w:t>
      </w:r>
      <w:proofErr w:type="gramStart"/>
      <w:r w:rsidRPr="002B5EA1">
        <w:rPr>
          <w:rFonts w:ascii="Times New Roman" w:eastAsia="宋体" w:hAnsi="Times New Roman" w:cs="Times New Roman"/>
          <w:sz w:val="24"/>
        </w:rPr>
        <w:t>string</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 xml:space="preserve">20,120, 16, "Train </w:t>
      </w:r>
      <w:proofErr w:type="spellStart"/>
      <w:r w:rsidRPr="002B5EA1">
        <w:rPr>
          <w:rFonts w:ascii="Times New Roman" w:eastAsia="宋体" w:hAnsi="Times New Roman" w:cs="Times New Roman"/>
          <w:sz w:val="24"/>
        </w:rPr>
        <w:t>No.%d</w:t>
      </w:r>
      <w:proofErr w:type="spellEnd"/>
      <w:r w:rsidRPr="002B5EA1">
        <w:rPr>
          <w:rFonts w:ascii="Times New Roman" w:eastAsia="宋体" w:hAnsi="Times New Roman" w:cs="Times New Roman"/>
          <w:sz w:val="24"/>
        </w:rPr>
        <w:t xml:space="preserve"> Template!",</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w:t>
      </w:r>
    </w:p>
    <w:p w14:paraId="2203C030"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lcd_show_</w:t>
      </w:r>
      <w:proofErr w:type="gramStart"/>
      <w:r w:rsidRPr="002B5EA1">
        <w:rPr>
          <w:rFonts w:ascii="Times New Roman" w:eastAsia="宋体" w:hAnsi="Times New Roman" w:cs="Times New Roman"/>
          <w:sz w:val="24"/>
        </w:rPr>
        <w:t>string</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20,160, 16, "Please place Sample");</w:t>
      </w:r>
    </w:p>
    <w:p w14:paraId="6356D436" w14:textId="6889F5CD" w:rsid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lcd_show_</w:t>
      </w:r>
      <w:proofErr w:type="gramStart"/>
      <w:r w:rsidRPr="002B5EA1">
        <w:rPr>
          <w:rFonts w:ascii="Times New Roman" w:eastAsia="宋体" w:hAnsi="Times New Roman" w:cs="Times New Roman"/>
          <w:sz w:val="24"/>
        </w:rPr>
        <w:t>string</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20,200, 16, "Remaining:%d",</w:t>
      </w:r>
      <w:proofErr w:type="spellStart"/>
      <w:r w:rsidRPr="002B5EA1">
        <w:rPr>
          <w:rFonts w:ascii="Times New Roman" w:eastAsia="宋体" w:hAnsi="Times New Roman" w:cs="Times New Roman"/>
          <w:sz w:val="24"/>
        </w:rPr>
        <w:t>SampleTrainNum</w:t>
      </w:r>
      <w:proofErr w:type="spellEnd"/>
      <w:r w:rsidRPr="002B5EA1">
        <w:rPr>
          <w:rFonts w:ascii="Times New Roman" w:eastAsia="宋体" w:hAnsi="Times New Roman" w:cs="Times New Roman"/>
          <w:sz w:val="24"/>
        </w:rPr>
        <w:t>);</w:t>
      </w:r>
    </w:p>
    <w:p w14:paraId="0FA7A60C" w14:textId="77777777" w:rsidR="00E9160D" w:rsidRPr="002B5EA1" w:rsidRDefault="00E9160D" w:rsidP="002B5EA1">
      <w:pPr>
        <w:rPr>
          <w:rFonts w:ascii="Times New Roman" w:eastAsia="宋体" w:hAnsi="Times New Roman" w:cs="Times New Roman" w:hint="eastAsia"/>
          <w:sz w:val="24"/>
        </w:rPr>
      </w:pPr>
    </w:p>
    <w:p w14:paraId="35AD8A78" w14:textId="2D99D568" w:rsidR="002B5EA1" w:rsidRPr="00E9160D" w:rsidRDefault="002B5EA1" w:rsidP="002B5EA1">
      <w:pPr>
        <w:pStyle w:val="a9"/>
        <w:numPr>
          <w:ilvl w:val="0"/>
          <w:numId w:val="11"/>
        </w:numPr>
        <w:ind w:firstLineChars="0"/>
        <w:rPr>
          <w:rFonts w:ascii="Times New Roman" w:eastAsia="宋体" w:hAnsi="Times New Roman" w:cs="Times New Roman"/>
          <w:b/>
          <w:sz w:val="24"/>
          <w:u w:val="single"/>
        </w:rPr>
      </w:pPr>
      <w:r w:rsidRPr="00E9160D">
        <w:rPr>
          <w:rFonts w:ascii="Times New Roman" w:eastAsia="宋体" w:hAnsi="Times New Roman" w:cs="Times New Roman" w:hint="eastAsia"/>
          <w:b/>
          <w:sz w:val="24"/>
          <w:u w:val="single"/>
        </w:rPr>
        <w:t>固定模板参数</w:t>
      </w:r>
      <w:r w:rsidRPr="00E9160D">
        <w:rPr>
          <w:rFonts w:ascii="Times New Roman" w:eastAsia="宋体" w:hAnsi="Times New Roman" w:cs="Times New Roman" w:hint="eastAsia"/>
          <w:b/>
          <w:sz w:val="24"/>
          <w:u w:val="single"/>
        </w:rPr>
        <w:t>:</w:t>
      </w:r>
    </w:p>
    <w:p w14:paraId="019CAF5B" w14:textId="77777777" w:rsidR="00E9160D" w:rsidRDefault="00E9160D" w:rsidP="00E9160D">
      <w:pPr>
        <w:pStyle w:val="a9"/>
        <w:ind w:left="1260" w:firstLineChars="0" w:firstLine="0"/>
        <w:rPr>
          <w:rFonts w:ascii="Times New Roman" w:eastAsia="宋体" w:hAnsi="Times New Roman" w:cs="Times New Roman" w:hint="eastAsia"/>
          <w:sz w:val="24"/>
        </w:rPr>
      </w:pPr>
    </w:p>
    <w:p w14:paraId="05B56B6F"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1BE724FE"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r w:rsidRPr="002B5EA1">
        <w:rPr>
          <w:rFonts w:ascii="Times New Roman" w:eastAsia="宋体" w:hAnsi="Times New Roman" w:cs="Times New Roman"/>
          <w:sz w:val="24"/>
        </w:rPr>
        <w:t>获取了若干个样本数据后，自适应固定模板的长度，以及峰值左右邻域在模板的位置</w:t>
      </w:r>
      <w:r w:rsidRPr="002B5EA1">
        <w:rPr>
          <w:rFonts w:ascii="Times New Roman" w:eastAsia="宋体" w:hAnsi="Times New Roman" w:cs="Times New Roman"/>
          <w:sz w:val="24"/>
        </w:rPr>
        <w:t>****/</w:t>
      </w:r>
    </w:p>
    <w:p w14:paraId="0D82F4EF"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TIM_</w:t>
      </w:r>
      <w:proofErr w:type="gramStart"/>
      <w:r w:rsidRPr="002B5EA1">
        <w:rPr>
          <w:rFonts w:ascii="Times New Roman" w:eastAsia="宋体" w:hAnsi="Times New Roman" w:cs="Times New Roman"/>
          <w:sz w:val="24"/>
        </w:rPr>
        <w:t>Cmd</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TIM6,DISABLE);</w:t>
      </w:r>
    </w:p>
    <w:p w14:paraId="73FB220A"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r w:rsidRPr="002B5EA1">
        <w:rPr>
          <w:rFonts w:ascii="Times New Roman" w:eastAsia="宋体" w:hAnsi="Times New Roman" w:cs="Times New Roman"/>
          <w:sz w:val="24"/>
        </w:rPr>
        <w:t>在范围为</w:t>
      </w:r>
      <w:r w:rsidRPr="002B5EA1">
        <w:rPr>
          <w:rFonts w:ascii="Times New Roman" w:eastAsia="宋体" w:hAnsi="Times New Roman" w:cs="Times New Roman"/>
          <w:sz w:val="24"/>
        </w:rPr>
        <w:t>4</w:t>
      </w:r>
      <w:r w:rsidRPr="002B5EA1">
        <w:rPr>
          <w:rFonts w:ascii="Times New Roman" w:eastAsia="宋体" w:hAnsi="Times New Roman" w:cs="Times New Roman"/>
          <w:sz w:val="24"/>
        </w:rPr>
        <w:t>的区间内，找到若干个模板的长度的众数</w:t>
      </w:r>
    </w:p>
    <w:p w14:paraId="0455DE72"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w:t>
      </w:r>
      <w:proofErr w:type="gramEnd"/>
      <w:r w:rsidRPr="002B5EA1">
        <w:rPr>
          <w:rFonts w:ascii="Times New Roman" w:eastAsia="宋体" w:hAnsi="Times New Roman" w:cs="Times New Roman"/>
          <w:sz w:val="24"/>
        </w:rPr>
        <w:t>ii =0; ii&lt;</w:t>
      </w:r>
      <w:proofErr w:type="spellStart"/>
      <w:r w:rsidRPr="002B5EA1">
        <w:rPr>
          <w:rFonts w:ascii="Times New Roman" w:eastAsia="宋体" w:hAnsi="Times New Roman" w:cs="Times New Roman"/>
          <w:sz w:val="24"/>
        </w:rPr>
        <w:t>SampleNum</w:t>
      </w:r>
      <w:proofErr w:type="spellEnd"/>
      <w:r w:rsidRPr="002B5EA1">
        <w:rPr>
          <w:rFonts w:ascii="Times New Roman" w:eastAsia="宋体" w:hAnsi="Times New Roman" w:cs="Times New Roman"/>
          <w:sz w:val="24"/>
        </w:rPr>
        <w:t>; ii++)</w:t>
      </w:r>
    </w:p>
    <w:p w14:paraId="6D438092"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51A853FA"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for(iii=</w:t>
      </w:r>
      <w:proofErr w:type="gramStart"/>
      <w:r w:rsidRPr="002B5EA1">
        <w:rPr>
          <w:rFonts w:ascii="Times New Roman" w:eastAsia="宋体" w:hAnsi="Times New Roman" w:cs="Times New Roman"/>
          <w:sz w:val="24"/>
        </w:rPr>
        <w:t>0;iii</w:t>
      </w:r>
      <w:proofErr w:type="gramEnd"/>
      <w:r w:rsidRPr="002B5EA1">
        <w:rPr>
          <w:rFonts w:ascii="Times New Roman" w:eastAsia="宋体" w:hAnsi="Times New Roman" w:cs="Times New Roman"/>
          <w:sz w:val="24"/>
        </w:rPr>
        <w:t>&lt;</w:t>
      </w:r>
      <w:proofErr w:type="spellStart"/>
      <w:r w:rsidRPr="002B5EA1">
        <w:rPr>
          <w:rFonts w:ascii="Times New Roman" w:eastAsia="宋体" w:hAnsi="Times New Roman" w:cs="Times New Roman"/>
          <w:sz w:val="24"/>
        </w:rPr>
        <w:t>SampleNum;iii</w:t>
      </w:r>
      <w:proofErr w:type="spellEnd"/>
      <w:r w:rsidRPr="002B5EA1">
        <w:rPr>
          <w:rFonts w:ascii="Times New Roman" w:eastAsia="宋体" w:hAnsi="Times New Roman" w:cs="Times New Roman"/>
          <w:sz w:val="24"/>
        </w:rPr>
        <w:t>++)</w:t>
      </w:r>
    </w:p>
    <w:p w14:paraId="41AA903C"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476C35A6"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if( abs</w:t>
      </w:r>
      <w:proofErr w:type="gram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size_temp</w:t>
      </w:r>
      <w:proofErr w:type="spellEnd"/>
      <w:r w:rsidRPr="002B5EA1">
        <w:rPr>
          <w:rFonts w:ascii="Times New Roman" w:eastAsia="宋体" w:hAnsi="Times New Roman" w:cs="Times New Roman"/>
          <w:sz w:val="24"/>
        </w:rPr>
        <w:t xml:space="preserve">[ii] - </w:t>
      </w:r>
      <w:proofErr w:type="spellStart"/>
      <w:r w:rsidRPr="002B5EA1">
        <w:rPr>
          <w:rFonts w:ascii="Times New Roman" w:eastAsia="宋体" w:hAnsi="Times New Roman" w:cs="Times New Roman"/>
          <w:sz w:val="24"/>
        </w:rPr>
        <w:t>size_temp</w:t>
      </w:r>
      <w:proofErr w:type="spellEnd"/>
      <w:r w:rsidRPr="002B5EA1">
        <w:rPr>
          <w:rFonts w:ascii="Times New Roman" w:eastAsia="宋体" w:hAnsi="Times New Roman" w:cs="Times New Roman"/>
          <w:sz w:val="24"/>
        </w:rPr>
        <w:t>[iii]) &lt;=4 )</w:t>
      </w:r>
    </w:p>
    <w:p w14:paraId="1D52F1B5"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120F5C69"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range[ii]++;</w:t>
      </w:r>
    </w:p>
    <w:p w14:paraId="7258EFB3"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58F091C6"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20153A90"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697473C9"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rangemax</w:t>
      </w:r>
      <w:proofErr w:type="spellEnd"/>
      <w:r w:rsidRPr="002B5EA1">
        <w:rPr>
          <w:rFonts w:ascii="Times New Roman" w:eastAsia="宋体" w:hAnsi="Times New Roman" w:cs="Times New Roman"/>
          <w:sz w:val="24"/>
        </w:rPr>
        <w:t xml:space="preserve"> = 0;</w:t>
      </w:r>
    </w:p>
    <w:p w14:paraId="338ADF2E"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w:t>
      </w:r>
      <w:proofErr w:type="gramEnd"/>
      <w:r w:rsidRPr="002B5EA1">
        <w:rPr>
          <w:rFonts w:ascii="Times New Roman" w:eastAsia="宋体" w:hAnsi="Times New Roman" w:cs="Times New Roman"/>
          <w:sz w:val="24"/>
        </w:rPr>
        <w:t>ii = 0; ii&lt;</w:t>
      </w:r>
      <w:proofErr w:type="spellStart"/>
      <w:r w:rsidRPr="002B5EA1">
        <w:rPr>
          <w:rFonts w:ascii="Times New Roman" w:eastAsia="宋体" w:hAnsi="Times New Roman" w:cs="Times New Roman"/>
          <w:sz w:val="24"/>
        </w:rPr>
        <w:t>SampleNum;ii</w:t>
      </w:r>
      <w:proofErr w:type="spellEnd"/>
      <w:r w:rsidRPr="002B5EA1">
        <w:rPr>
          <w:rFonts w:ascii="Times New Roman" w:eastAsia="宋体" w:hAnsi="Times New Roman" w:cs="Times New Roman"/>
          <w:sz w:val="24"/>
        </w:rPr>
        <w:t>++)</w:t>
      </w:r>
    </w:p>
    <w:p w14:paraId="71A0B688"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3D8782E8"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 xml:space="preserve">if(range[ii] &gt; </w:t>
      </w:r>
      <w:proofErr w:type="spellStart"/>
      <w:r w:rsidRPr="002B5EA1">
        <w:rPr>
          <w:rFonts w:ascii="Times New Roman" w:eastAsia="宋体" w:hAnsi="Times New Roman" w:cs="Times New Roman"/>
          <w:sz w:val="24"/>
        </w:rPr>
        <w:t>rangemax</w:t>
      </w:r>
      <w:proofErr w:type="spellEnd"/>
      <w:r w:rsidRPr="002B5EA1">
        <w:rPr>
          <w:rFonts w:ascii="Times New Roman" w:eastAsia="宋体" w:hAnsi="Times New Roman" w:cs="Times New Roman"/>
          <w:sz w:val="24"/>
        </w:rPr>
        <w:t>)</w:t>
      </w:r>
    </w:p>
    <w:p w14:paraId="12B5CFBB"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63EEFD6B"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rangemax</w:t>
      </w:r>
      <w:proofErr w:type="spellEnd"/>
      <w:r w:rsidRPr="002B5EA1">
        <w:rPr>
          <w:rFonts w:ascii="Times New Roman" w:eastAsia="宋体" w:hAnsi="Times New Roman" w:cs="Times New Roman"/>
          <w:sz w:val="24"/>
        </w:rPr>
        <w:t xml:space="preserve"> = range[ii];</w:t>
      </w:r>
    </w:p>
    <w:p w14:paraId="627CCC75"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TemplateSize</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size_temp</w:t>
      </w:r>
      <w:proofErr w:type="spellEnd"/>
      <w:r w:rsidRPr="002B5EA1">
        <w:rPr>
          <w:rFonts w:ascii="Times New Roman" w:eastAsia="宋体" w:hAnsi="Times New Roman" w:cs="Times New Roman"/>
          <w:sz w:val="24"/>
        </w:rPr>
        <w:t>[ii];</w:t>
      </w:r>
    </w:p>
    <w:p w14:paraId="68BC957E"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25BFFFAE"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51C0882F"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 xml:space="preserve">// </w:t>
      </w:r>
      <w:r w:rsidRPr="002B5EA1">
        <w:rPr>
          <w:rFonts w:ascii="Times New Roman" w:eastAsia="宋体" w:hAnsi="Times New Roman" w:cs="Times New Roman"/>
          <w:sz w:val="24"/>
        </w:rPr>
        <w:t>同理，找到峰值位置的众数</w:t>
      </w:r>
    </w:p>
    <w:p w14:paraId="623541F9"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w:t>
      </w:r>
      <w:proofErr w:type="gramEnd"/>
      <w:r w:rsidRPr="002B5EA1">
        <w:rPr>
          <w:rFonts w:ascii="Times New Roman" w:eastAsia="宋体" w:hAnsi="Times New Roman" w:cs="Times New Roman"/>
          <w:sz w:val="24"/>
        </w:rPr>
        <w:t>ii = 0; ii&lt;</w:t>
      </w:r>
      <w:proofErr w:type="spellStart"/>
      <w:r w:rsidRPr="002B5EA1">
        <w:rPr>
          <w:rFonts w:ascii="Times New Roman" w:eastAsia="宋体" w:hAnsi="Times New Roman" w:cs="Times New Roman"/>
          <w:sz w:val="24"/>
        </w:rPr>
        <w:t>SampleNum</w:t>
      </w:r>
      <w:proofErr w:type="spellEnd"/>
      <w:r w:rsidRPr="002B5EA1">
        <w:rPr>
          <w:rFonts w:ascii="Times New Roman" w:eastAsia="宋体" w:hAnsi="Times New Roman" w:cs="Times New Roman"/>
          <w:sz w:val="24"/>
        </w:rPr>
        <w:t>; ii++)</w:t>
      </w:r>
    </w:p>
    <w:p w14:paraId="3030D190"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lastRenderedPageBreak/>
        <w:t>{</w:t>
      </w:r>
    </w:p>
    <w:p w14:paraId="5BE44E90"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r w:rsidRPr="002B5EA1">
        <w:rPr>
          <w:rFonts w:ascii="Times New Roman" w:eastAsia="宋体" w:hAnsi="Times New Roman" w:cs="Times New Roman"/>
          <w:sz w:val="24"/>
        </w:rPr>
        <w:t>舍弃</w:t>
      </w:r>
      <w:proofErr w:type="gramStart"/>
      <w:r w:rsidRPr="002B5EA1">
        <w:rPr>
          <w:rFonts w:ascii="Times New Roman" w:eastAsia="宋体" w:hAnsi="Times New Roman" w:cs="Times New Roman"/>
          <w:sz w:val="24"/>
        </w:rPr>
        <w:t>掉数据</w:t>
      </w:r>
      <w:proofErr w:type="gramEnd"/>
      <w:r w:rsidRPr="002B5EA1">
        <w:rPr>
          <w:rFonts w:ascii="Times New Roman" w:eastAsia="宋体" w:hAnsi="Times New Roman" w:cs="Times New Roman"/>
          <w:sz w:val="24"/>
        </w:rPr>
        <w:t>点过多或过少的样本</w:t>
      </w:r>
    </w:p>
    <w:p w14:paraId="60A6CE91"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if(abs(</w:t>
      </w:r>
      <w:proofErr w:type="spellStart"/>
      <w:r w:rsidRPr="002B5EA1">
        <w:rPr>
          <w:rFonts w:ascii="Times New Roman" w:eastAsia="宋体" w:hAnsi="Times New Roman" w:cs="Times New Roman"/>
          <w:sz w:val="24"/>
        </w:rPr>
        <w:t>size_temp</w:t>
      </w:r>
      <w:proofErr w:type="spellEnd"/>
      <w:r w:rsidRPr="002B5EA1">
        <w:rPr>
          <w:rFonts w:ascii="Times New Roman" w:eastAsia="宋体" w:hAnsi="Times New Roman" w:cs="Times New Roman"/>
          <w:sz w:val="24"/>
        </w:rPr>
        <w:t xml:space="preserve">[ii] - </w:t>
      </w:r>
      <w:proofErr w:type="spellStart"/>
      <w:r w:rsidRPr="002B5EA1">
        <w:rPr>
          <w:rFonts w:ascii="Times New Roman" w:eastAsia="宋体" w:hAnsi="Times New Roman" w:cs="Times New Roman"/>
          <w:sz w:val="24"/>
        </w:rPr>
        <w:t>TemplateSize</w:t>
      </w:r>
      <w:proofErr w:type="spellEnd"/>
      <w:r w:rsidRPr="002B5EA1">
        <w:rPr>
          <w:rFonts w:ascii="Times New Roman" w:eastAsia="宋体" w:hAnsi="Times New Roman" w:cs="Times New Roman"/>
          <w:sz w:val="24"/>
        </w:rPr>
        <w:t>) &lt;=4)</w:t>
      </w:r>
    </w:p>
    <w:p w14:paraId="7A4F6BDC"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53E9D94C"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valid_peak_pos</w:t>
      </w:r>
      <w:proofErr w:type="spellEnd"/>
      <w:r w:rsidRPr="002B5EA1">
        <w:rPr>
          <w:rFonts w:ascii="Times New Roman" w:eastAsia="宋体" w:hAnsi="Times New Roman" w:cs="Times New Roman"/>
          <w:sz w:val="24"/>
        </w:rPr>
        <w:t xml:space="preserve">[ii] = </w:t>
      </w:r>
      <w:proofErr w:type="spellStart"/>
      <w:r w:rsidRPr="002B5EA1">
        <w:rPr>
          <w:rFonts w:ascii="Times New Roman" w:eastAsia="宋体" w:hAnsi="Times New Roman" w:cs="Times New Roman"/>
          <w:sz w:val="24"/>
        </w:rPr>
        <w:t>peak_pos</w:t>
      </w:r>
      <w:proofErr w:type="spellEnd"/>
      <w:r w:rsidRPr="002B5EA1">
        <w:rPr>
          <w:rFonts w:ascii="Times New Roman" w:eastAsia="宋体" w:hAnsi="Times New Roman" w:cs="Times New Roman"/>
          <w:sz w:val="24"/>
        </w:rPr>
        <w:t>[ii];</w:t>
      </w:r>
    </w:p>
    <w:p w14:paraId="4D42148C"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7B1B13D3"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58D4851B" w14:textId="77777777" w:rsidR="002B5EA1" w:rsidRPr="002B5EA1" w:rsidRDefault="002B5EA1" w:rsidP="002B5EA1">
      <w:pPr>
        <w:rPr>
          <w:rFonts w:ascii="Times New Roman" w:eastAsia="宋体" w:hAnsi="Times New Roman" w:cs="Times New Roman"/>
          <w:sz w:val="24"/>
        </w:rPr>
      </w:pPr>
    </w:p>
    <w:p w14:paraId="6C033599"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w:t>
      </w:r>
      <w:proofErr w:type="gramEnd"/>
      <w:r w:rsidRPr="002B5EA1">
        <w:rPr>
          <w:rFonts w:ascii="Times New Roman" w:eastAsia="宋体" w:hAnsi="Times New Roman" w:cs="Times New Roman"/>
          <w:sz w:val="24"/>
        </w:rPr>
        <w:t>ii = 0; ii&lt;</w:t>
      </w:r>
      <w:proofErr w:type="spellStart"/>
      <w:r w:rsidRPr="002B5EA1">
        <w:rPr>
          <w:rFonts w:ascii="Times New Roman" w:eastAsia="宋体" w:hAnsi="Times New Roman" w:cs="Times New Roman"/>
          <w:sz w:val="24"/>
        </w:rPr>
        <w:t>SampleNum</w:t>
      </w:r>
      <w:proofErr w:type="spellEnd"/>
      <w:r w:rsidRPr="002B5EA1">
        <w:rPr>
          <w:rFonts w:ascii="Times New Roman" w:eastAsia="宋体" w:hAnsi="Times New Roman" w:cs="Times New Roman"/>
          <w:sz w:val="24"/>
        </w:rPr>
        <w:t>; ii++)</w:t>
      </w:r>
    </w:p>
    <w:p w14:paraId="522C11C9"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7FB338BD"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range[ii] = 0;</w:t>
      </w:r>
    </w:p>
    <w:p w14:paraId="19949A02"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if(</w:t>
      </w:r>
      <w:proofErr w:type="spellStart"/>
      <w:r w:rsidRPr="002B5EA1">
        <w:rPr>
          <w:rFonts w:ascii="Times New Roman" w:eastAsia="宋体" w:hAnsi="Times New Roman" w:cs="Times New Roman"/>
          <w:sz w:val="24"/>
        </w:rPr>
        <w:t>valid_peak_pos</w:t>
      </w:r>
      <w:proofErr w:type="spellEnd"/>
      <w:r w:rsidRPr="002B5EA1">
        <w:rPr>
          <w:rFonts w:ascii="Times New Roman" w:eastAsia="宋体" w:hAnsi="Times New Roman" w:cs="Times New Roman"/>
          <w:sz w:val="24"/>
        </w:rPr>
        <w:t>[ii</w:t>
      </w:r>
      <w:proofErr w:type="gramStart"/>
      <w:r w:rsidRPr="002B5EA1">
        <w:rPr>
          <w:rFonts w:ascii="Times New Roman" w:eastAsia="宋体" w:hAnsi="Times New Roman" w:cs="Times New Roman"/>
          <w:sz w:val="24"/>
        </w:rPr>
        <w:t>] !</w:t>
      </w:r>
      <w:proofErr w:type="gramEnd"/>
      <w:r w:rsidRPr="002B5EA1">
        <w:rPr>
          <w:rFonts w:ascii="Times New Roman" w:eastAsia="宋体" w:hAnsi="Times New Roman" w:cs="Times New Roman"/>
          <w:sz w:val="24"/>
        </w:rPr>
        <w:t>= 0)</w:t>
      </w:r>
    </w:p>
    <w:p w14:paraId="74E4EF34"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0DB98BBD"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w:t>
      </w:r>
      <w:proofErr w:type="gramEnd"/>
      <w:r w:rsidRPr="002B5EA1">
        <w:rPr>
          <w:rFonts w:ascii="Times New Roman" w:eastAsia="宋体" w:hAnsi="Times New Roman" w:cs="Times New Roman"/>
          <w:sz w:val="24"/>
        </w:rPr>
        <w:t>iii = 0; iii&lt;</w:t>
      </w:r>
      <w:proofErr w:type="spellStart"/>
      <w:r w:rsidRPr="002B5EA1">
        <w:rPr>
          <w:rFonts w:ascii="Times New Roman" w:eastAsia="宋体" w:hAnsi="Times New Roman" w:cs="Times New Roman"/>
          <w:sz w:val="24"/>
        </w:rPr>
        <w:t>SampleNum</w:t>
      </w:r>
      <w:proofErr w:type="spellEnd"/>
      <w:r w:rsidRPr="002B5EA1">
        <w:rPr>
          <w:rFonts w:ascii="Times New Roman" w:eastAsia="宋体" w:hAnsi="Times New Roman" w:cs="Times New Roman"/>
          <w:sz w:val="24"/>
        </w:rPr>
        <w:t>; iii++)</w:t>
      </w:r>
    </w:p>
    <w:p w14:paraId="2232903A"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08D3CE40"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if(abs(</w:t>
      </w:r>
      <w:proofErr w:type="spellStart"/>
      <w:r w:rsidRPr="002B5EA1">
        <w:rPr>
          <w:rFonts w:ascii="Times New Roman" w:eastAsia="宋体" w:hAnsi="Times New Roman" w:cs="Times New Roman"/>
          <w:sz w:val="24"/>
        </w:rPr>
        <w:t>valid_peak_pos</w:t>
      </w:r>
      <w:proofErr w:type="spellEnd"/>
      <w:r w:rsidRPr="002B5EA1">
        <w:rPr>
          <w:rFonts w:ascii="Times New Roman" w:eastAsia="宋体" w:hAnsi="Times New Roman" w:cs="Times New Roman"/>
          <w:sz w:val="24"/>
        </w:rPr>
        <w:t xml:space="preserve">[ii] - </w:t>
      </w:r>
      <w:proofErr w:type="spellStart"/>
      <w:r w:rsidRPr="002B5EA1">
        <w:rPr>
          <w:rFonts w:ascii="Times New Roman" w:eastAsia="宋体" w:hAnsi="Times New Roman" w:cs="Times New Roman"/>
          <w:sz w:val="24"/>
        </w:rPr>
        <w:t>valid_peak_pos</w:t>
      </w:r>
      <w:proofErr w:type="spellEnd"/>
      <w:r w:rsidRPr="002B5EA1">
        <w:rPr>
          <w:rFonts w:ascii="Times New Roman" w:eastAsia="宋体" w:hAnsi="Times New Roman" w:cs="Times New Roman"/>
          <w:sz w:val="24"/>
        </w:rPr>
        <w:t>[iii]) &lt; 4)</w:t>
      </w:r>
    </w:p>
    <w:p w14:paraId="409C242C"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41248B4B"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range[ii]++;</w:t>
      </w:r>
    </w:p>
    <w:p w14:paraId="320097E2"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5BCF988F"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461C8F86"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50BADEE5"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2C05E184"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rangemax</w:t>
      </w:r>
      <w:proofErr w:type="spellEnd"/>
      <w:r w:rsidRPr="002B5EA1">
        <w:rPr>
          <w:rFonts w:ascii="Times New Roman" w:eastAsia="宋体" w:hAnsi="Times New Roman" w:cs="Times New Roman"/>
          <w:sz w:val="24"/>
        </w:rPr>
        <w:t xml:space="preserve"> = 0;</w:t>
      </w:r>
    </w:p>
    <w:p w14:paraId="78A95520"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w:t>
      </w:r>
      <w:proofErr w:type="gramEnd"/>
      <w:r w:rsidRPr="002B5EA1">
        <w:rPr>
          <w:rFonts w:ascii="Times New Roman" w:eastAsia="宋体" w:hAnsi="Times New Roman" w:cs="Times New Roman"/>
          <w:sz w:val="24"/>
        </w:rPr>
        <w:t>ii = 0; ii&lt;</w:t>
      </w:r>
      <w:proofErr w:type="spellStart"/>
      <w:r w:rsidRPr="002B5EA1">
        <w:rPr>
          <w:rFonts w:ascii="Times New Roman" w:eastAsia="宋体" w:hAnsi="Times New Roman" w:cs="Times New Roman"/>
          <w:sz w:val="24"/>
        </w:rPr>
        <w:t>SampleNum;ii</w:t>
      </w:r>
      <w:proofErr w:type="spellEnd"/>
      <w:r w:rsidRPr="002B5EA1">
        <w:rPr>
          <w:rFonts w:ascii="Times New Roman" w:eastAsia="宋体" w:hAnsi="Times New Roman" w:cs="Times New Roman"/>
          <w:sz w:val="24"/>
        </w:rPr>
        <w:t>++)</w:t>
      </w:r>
    </w:p>
    <w:p w14:paraId="1333941B"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3CC57D71"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 xml:space="preserve">if(range[ii] &gt; </w:t>
      </w:r>
      <w:proofErr w:type="spellStart"/>
      <w:r w:rsidRPr="002B5EA1">
        <w:rPr>
          <w:rFonts w:ascii="Times New Roman" w:eastAsia="宋体" w:hAnsi="Times New Roman" w:cs="Times New Roman"/>
          <w:sz w:val="24"/>
        </w:rPr>
        <w:t>rangemax</w:t>
      </w:r>
      <w:proofErr w:type="spellEnd"/>
      <w:r w:rsidRPr="002B5EA1">
        <w:rPr>
          <w:rFonts w:ascii="Times New Roman" w:eastAsia="宋体" w:hAnsi="Times New Roman" w:cs="Times New Roman"/>
          <w:sz w:val="24"/>
        </w:rPr>
        <w:t>)</w:t>
      </w:r>
    </w:p>
    <w:p w14:paraId="7F6A2346"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25D842B8"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rangemax</w:t>
      </w:r>
      <w:proofErr w:type="spellEnd"/>
      <w:r w:rsidRPr="002B5EA1">
        <w:rPr>
          <w:rFonts w:ascii="Times New Roman" w:eastAsia="宋体" w:hAnsi="Times New Roman" w:cs="Times New Roman"/>
          <w:sz w:val="24"/>
        </w:rPr>
        <w:t xml:space="preserve"> = range[ii];</w:t>
      </w:r>
    </w:p>
    <w:p w14:paraId="74846448"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TemplatePeakPos</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valid_peak_pos</w:t>
      </w:r>
      <w:proofErr w:type="spellEnd"/>
      <w:r w:rsidRPr="002B5EA1">
        <w:rPr>
          <w:rFonts w:ascii="Times New Roman" w:eastAsia="宋体" w:hAnsi="Times New Roman" w:cs="Times New Roman"/>
          <w:sz w:val="24"/>
        </w:rPr>
        <w:t>[ii];</w:t>
      </w:r>
    </w:p>
    <w:p w14:paraId="16081D63"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505C22ED"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79B4AE45"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r w:rsidRPr="002B5EA1">
        <w:rPr>
          <w:rFonts w:ascii="Times New Roman" w:eastAsia="宋体" w:hAnsi="Times New Roman" w:cs="Times New Roman"/>
          <w:sz w:val="24"/>
        </w:rPr>
        <w:t>在固定模板长度及峰值邻域位置后，给模板数据划分内存空间</w:t>
      </w:r>
    </w:p>
    <w:p w14:paraId="238E748B"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TemplateDataSample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 xml:space="preserve"> = (u16</w:t>
      </w:r>
      <w:proofErr w:type="gramStart"/>
      <w:r w:rsidRPr="002B5EA1">
        <w:rPr>
          <w:rFonts w:ascii="Times New Roman" w:eastAsia="宋体" w:hAnsi="Times New Roman" w:cs="Times New Roman"/>
          <w:sz w:val="24"/>
        </w:rPr>
        <w:t>* )malloc</w:t>
      </w:r>
      <w:proofErr w:type="gramEnd"/>
      <w:r w:rsidRPr="002B5EA1">
        <w:rPr>
          <w:rFonts w:ascii="Times New Roman" w:eastAsia="宋体" w:hAnsi="Times New Roman" w:cs="Times New Roman"/>
          <w:sz w:val="24"/>
        </w:rPr>
        <w:t xml:space="preserve">( </w:t>
      </w:r>
      <w:proofErr w:type="spellStart"/>
      <w:r w:rsidRPr="002B5EA1">
        <w:rPr>
          <w:rFonts w:ascii="Times New Roman" w:eastAsia="宋体" w:hAnsi="Times New Roman" w:cs="Times New Roman"/>
          <w:sz w:val="24"/>
        </w:rPr>
        <w:t>TemplateSize</w:t>
      </w:r>
      <w:proofErr w:type="spellEnd"/>
      <w:r w:rsidRPr="002B5EA1">
        <w:rPr>
          <w:rFonts w:ascii="Times New Roman" w:eastAsia="宋体" w:hAnsi="Times New Roman" w:cs="Times New Roman"/>
          <w:sz w:val="24"/>
        </w:rPr>
        <w:t>* 2);</w:t>
      </w:r>
    </w:p>
    <w:p w14:paraId="2B19CC7E"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TemplateDataSample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sz</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TemplateSize</w:t>
      </w:r>
      <w:proofErr w:type="spellEnd"/>
      <w:r w:rsidRPr="002B5EA1">
        <w:rPr>
          <w:rFonts w:ascii="Times New Roman" w:eastAsia="宋体" w:hAnsi="Times New Roman" w:cs="Times New Roman"/>
          <w:sz w:val="24"/>
        </w:rPr>
        <w:t>;</w:t>
      </w:r>
    </w:p>
    <w:p w14:paraId="17C6C901"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r w:rsidRPr="002B5EA1">
        <w:rPr>
          <w:rFonts w:ascii="Times New Roman" w:eastAsia="宋体" w:hAnsi="Times New Roman" w:cs="Times New Roman"/>
          <w:sz w:val="24"/>
        </w:rPr>
        <w:t>先赋初值是为了</w:t>
      </w:r>
      <w:proofErr w:type="gramStart"/>
      <w:r w:rsidRPr="002B5EA1">
        <w:rPr>
          <w:rFonts w:ascii="Times New Roman" w:eastAsia="宋体" w:hAnsi="Times New Roman" w:cs="Times New Roman"/>
          <w:sz w:val="24"/>
        </w:rPr>
        <w:t>后面做加和</w:t>
      </w:r>
      <w:proofErr w:type="gramEnd"/>
      <w:r w:rsidRPr="002B5EA1">
        <w:rPr>
          <w:rFonts w:ascii="Times New Roman" w:eastAsia="宋体" w:hAnsi="Times New Roman" w:cs="Times New Roman"/>
          <w:sz w:val="24"/>
        </w:rPr>
        <w:t>操作方便</w:t>
      </w:r>
    </w:p>
    <w:p w14:paraId="4019ECED"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 k</w:t>
      </w:r>
      <w:proofErr w:type="gramEnd"/>
      <w:r w:rsidRPr="002B5EA1">
        <w:rPr>
          <w:rFonts w:ascii="Times New Roman" w:eastAsia="宋体" w:hAnsi="Times New Roman" w:cs="Times New Roman"/>
          <w:sz w:val="24"/>
        </w:rPr>
        <w:t xml:space="preserve">=0;k&lt; </w:t>
      </w:r>
      <w:proofErr w:type="spellStart"/>
      <w:r w:rsidRPr="002B5EA1">
        <w:rPr>
          <w:rFonts w:ascii="Times New Roman" w:eastAsia="宋体" w:hAnsi="Times New Roman" w:cs="Times New Roman"/>
          <w:sz w:val="24"/>
        </w:rPr>
        <w:t>TemplateSize</w:t>
      </w:r>
      <w:proofErr w:type="spellEnd"/>
      <w:r w:rsidRPr="002B5EA1">
        <w:rPr>
          <w:rFonts w:ascii="Times New Roman" w:eastAsia="宋体" w:hAnsi="Times New Roman" w:cs="Times New Roman"/>
          <w:sz w:val="24"/>
        </w:rPr>
        <w:t>; k++)</w:t>
      </w:r>
    </w:p>
    <w:p w14:paraId="3DA31777"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34C80221"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TemplateDataSample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 = 0;</w:t>
      </w:r>
    </w:p>
    <w:p w14:paraId="432109EC" w14:textId="3E3C3D9E" w:rsid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28149CC2" w14:textId="77777777" w:rsidR="00E9160D" w:rsidRPr="002B5EA1" w:rsidRDefault="00E9160D" w:rsidP="002B5EA1">
      <w:pPr>
        <w:rPr>
          <w:rFonts w:ascii="Times New Roman" w:eastAsia="宋体" w:hAnsi="Times New Roman" w:cs="Times New Roman" w:hint="eastAsia"/>
          <w:sz w:val="24"/>
        </w:rPr>
      </w:pPr>
    </w:p>
    <w:p w14:paraId="6B9D30CB" w14:textId="77777777" w:rsidR="002B5EA1" w:rsidRDefault="002B5EA1" w:rsidP="002B5EA1">
      <w:pPr>
        <w:pStyle w:val="a9"/>
        <w:numPr>
          <w:ilvl w:val="0"/>
          <w:numId w:val="11"/>
        </w:numPr>
        <w:ind w:firstLineChars="0"/>
        <w:rPr>
          <w:rFonts w:ascii="Times New Roman" w:eastAsia="宋体" w:hAnsi="Times New Roman" w:cs="Times New Roman"/>
          <w:b/>
          <w:sz w:val="24"/>
          <w:u w:val="single"/>
        </w:rPr>
      </w:pPr>
      <w:proofErr w:type="gramStart"/>
      <w:r w:rsidRPr="00E9160D">
        <w:rPr>
          <w:rFonts w:ascii="Times New Roman" w:eastAsia="宋体" w:hAnsi="Times New Roman" w:cs="Times New Roman" w:hint="eastAsia"/>
          <w:b/>
          <w:sz w:val="24"/>
          <w:u w:val="single"/>
        </w:rPr>
        <w:t>重采</w:t>
      </w:r>
      <w:proofErr w:type="gramEnd"/>
      <w:r w:rsidRPr="00E9160D">
        <w:rPr>
          <w:rFonts w:ascii="Times New Roman" w:eastAsia="宋体" w:hAnsi="Times New Roman" w:cs="Times New Roman" w:hint="eastAsia"/>
          <w:b/>
          <w:sz w:val="24"/>
          <w:u w:val="single"/>
        </w:rPr>
        <w:t>集并做峰值对齐、均值处理</w:t>
      </w:r>
      <w:r w:rsidRPr="00E9160D">
        <w:rPr>
          <w:rFonts w:ascii="Times New Roman" w:eastAsia="宋体" w:hAnsi="Times New Roman" w:cs="Times New Roman" w:hint="eastAsia"/>
          <w:b/>
          <w:sz w:val="24"/>
          <w:u w:val="single"/>
        </w:rPr>
        <w:t>:</w:t>
      </w:r>
    </w:p>
    <w:p w14:paraId="6B7D3A8E" w14:textId="77777777" w:rsidR="00E9160D" w:rsidRPr="00E9160D" w:rsidRDefault="00E9160D" w:rsidP="00E9160D">
      <w:pPr>
        <w:pStyle w:val="a9"/>
        <w:ind w:left="1260" w:firstLineChars="0" w:firstLine="0"/>
        <w:rPr>
          <w:rFonts w:ascii="Times New Roman" w:eastAsia="宋体" w:hAnsi="Times New Roman" w:cs="Times New Roman" w:hint="eastAsia"/>
          <w:b/>
          <w:sz w:val="24"/>
          <w:u w:val="single"/>
        </w:rPr>
      </w:pPr>
    </w:p>
    <w:p w14:paraId="382846E6"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lastRenderedPageBreak/>
        <w:t>//</w:t>
      </w:r>
      <w:r w:rsidRPr="002B5EA1">
        <w:rPr>
          <w:rFonts w:ascii="Times New Roman" w:eastAsia="宋体" w:hAnsi="Times New Roman" w:cs="Times New Roman"/>
          <w:sz w:val="24"/>
        </w:rPr>
        <w:t>重新以固定的模板长度采集若干个样本</w:t>
      </w:r>
    </w:p>
    <w:p w14:paraId="7C34C96E"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 xml:space="preserve">for( </w:t>
      </w:r>
      <w:proofErr w:type="spellStart"/>
      <w:r w:rsidRPr="002B5EA1">
        <w:rPr>
          <w:rFonts w:ascii="Times New Roman" w:eastAsia="宋体" w:hAnsi="Times New Roman" w:cs="Times New Roman"/>
          <w:sz w:val="24"/>
        </w:rPr>
        <w:t>jj</w:t>
      </w:r>
      <w:proofErr w:type="spellEnd"/>
      <w:proofErr w:type="gramEnd"/>
      <w:r w:rsidRPr="002B5EA1">
        <w:rPr>
          <w:rFonts w:ascii="Times New Roman" w:eastAsia="宋体" w:hAnsi="Times New Roman" w:cs="Times New Roman"/>
          <w:sz w:val="24"/>
        </w:rPr>
        <w:t xml:space="preserve">=0; </w:t>
      </w:r>
      <w:proofErr w:type="spellStart"/>
      <w:r w:rsidRPr="002B5EA1">
        <w:rPr>
          <w:rFonts w:ascii="Times New Roman" w:eastAsia="宋体" w:hAnsi="Times New Roman" w:cs="Times New Roman"/>
          <w:sz w:val="24"/>
        </w:rPr>
        <w:t>jj</w:t>
      </w:r>
      <w:proofErr w:type="spellEnd"/>
      <w:r w:rsidRPr="002B5EA1">
        <w:rPr>
          <w:rFonts w:ascii="Times New Roman" w:eastAsia="宋体" w:hAnsi="Times New Roman" w:cs="Times New Roman"/>
          <w:sz w:val="24"/>
        </w:rPr>
        <w:t>&lt;</w:t>
      </w:r>
      <w:proofErr w:type="spellStart"/>
      <w:r w:rsidRPr="002B5EA1">
        <w:rPr>
          <w:rFonts w:ascii="Times New Roman" w:eastAsia="宋体" w:hAnsi="Times New Roman" w:cs="Times New Roman"/>
          <w:sz w:val="24"/>
        </w:rPr>
        <w:t>SampleTrainNum</w:t>
      </w:r>
      <w:proofErr w:type="spellEnd"/>
      <w:r w:rsidRPr="002B5EA1">
        <w:rPr>
          <w:rFonts w:ascii="Times New Roman" w:eastAsia="宋体" w:hAnsi="Times New Roman" w:cs="Times New Roman"/>
          <w:sz w:val="24"/>
        </w:rPr>
        <w:t>;)</w:t>
      </w:r>
    </w:p>
    <w:p w14:paraId="10208609"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4AC2D186" w14:textId="77777777" w:rsidR="002B5EA1" w:rsidRPr="002B5EA1" w:rsidRDefault="002B5EA1" w:rsidP="002B5EA1">
      <w:pPr>
        <w:rPr>
          <w:rFonts w:ascii="Times New Roman" w:eastAsia="宋体" w:hAnsi="Times New Roman" w:cs="Times New Roman"/>
          <w:sz w:val="24"/>
        </w:rPr>
      </w:pPr>
      <w:proofErr w:type="spellStart"/>
      <w:proofErr w:type="gramStart"/>
      <w:r w:rsidRPr="002B5EA1">
        <w:rPr>
          <w:rFonts w:ascii="Times New Roman" w:eastAsia="宋体" w:hAnsi="Times New Roman" w:cs="Times New Roman"/>
          <w:sz w:val="24"/>
        </w:rPr>
        <w:t>GetTemplate</w:t>
      </w:r>
      <w:proofErr w:type="spellEnd"/>
      <w:r w:rsidRPr="002B5EA1">
        <w:rPr>
          <w:rFonts w:ascii="Times New Roman" w:eastAsia="宋体" w:hAnsi="Times New Roman" w:cs="Times New Roman"/>
          <w:sz w:val="24"/>
        </w:rPr>
        <w:t>(</w:t>
      </w:r>
      <w:proofErr w:type="spellStart"/>
      <w:proofErr w:type="gramEnd"/>
      <w:r w:rsidRPr="002B5EA1">
        <w:rPr>
          <w:rFonts w:ascii="Times New Roman" w:eastAsia="宋体" w:hAnsi="Times New Roman" w:cs="Times New Roman"/>
          <w:sz w:val="24"/>
        </w:rPr>
        <w:t>Template_Sample,ThreshVolt</w:t>
      </w:r>
      <w:proofErr w:type="spellEnd"/>
      <w:r w:rsidRPr="002B5EA1">
        <w:rPr>
          <w:rFonts w:ascii="Times New Roman" w:eastAsia="宋体" w:hAnsi="Times New Roman" w:cs="Times New Roman"/>
          <w:sz w:val="24"/>
        </w:rPr>
        <w:t>, Thresh);</w:t>
      </w:r>
    </w:p>
    <w:p w14:paraId="2EECDBBF"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TIM_</w:t>
      </w:r>
      <w:proofErr w:type="gramStart"/>
      <w:r w:rsidRPr="002B5EA1">
        <w:rPr>
          <w:rFonts w:ascii="Times New Roman" w:eastAsia="宋体" w:hAnsi="Times New Roman" w:cs="Times New Roman"/>
          <w:sz w:val="24"/>
        </w:rPr>
        <w:t>Cmd</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 xml:space="preserve">TIM6,DISABLE);       </w:t>
      </w:r>
    </w:p>
    <w:p w14:paraId="4FB6EE9A" w14:textId="77777777" w:rsidR="002B5EA1" w:rsidRPr="002B5EA1" w:rsidRDefault="002B5EA1" w:rsidP="002B5EA1">
      <w:pPr>
        <w:rPr>
          <w:rFonts w:ascii="Times New Roman" w:eastAsia="宋体" w:hAnsi="Times New Roman" w:cs="Times New Roman"/>
          <w:sz w:val="24"/>
        </w:rPr>
      </w:pPr>
    </w:p>
    <w:p w14:paraId="37EC56F9"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r w:rsidRPr="002B5EA1">
        <w:rPr>
          <w:rFonts w:ascii="Times New Roman" w:eastAsia="宋体" w:hAnsi="Times New Roman" w:cs="Times New Roman"/>
          <w:sz w:val="24"/>
        </w:rPr>
        <w:t>重置</w:t>
      </w:r>
      <w:r w:rsidRPr="002B5EA1">
        <w:rPr>
          <w:rFonts w:ascii="Times New Roman" w:eastAsia="宋体" w:hAnsi="Times New Roman" w:cs="Times New Roman"/>
          <w:sz w:val="24"/>
        </w:rPr>
        <w:t>LCD</w:t>
      </w:r>
      <w:r w:rsidRPr="002B5EA1">
        <w:rPr>
          <w:rFonts w:ascii="Times New Roman" w:eastAsia="宋体" w:hAnsi="Times New Roman" w:cs="Times New Roman"/>
          <w:sz w:val="24"/>
        </w:rPr>
        <w:t>需要采集的数据和计数</w:t>
      </w:r>
    </w:p>
    <w:p w14:paraId="00D15DCF" w14:textId="77777777" w:rsidR="002B5EA1" w:rsidRPr="002B5EA1" w:rsidRDefault="002B5EA1" w:rsidP="002B5EA1">
      <w:pPr>
        <w:rPr>
          <w:rFonts w:ascii="Times New Roman" w:eastAsia="宋体" w:hAnsi="Times New Roman" w:cs="Times New Roman"/>
          <w:sz w:val="24"/>
        </w:rPr>
      </w:pPr>
    </w:p>
    <w:p w14:paraId="7B088F62"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lcd_cnt</w:t>
      </w:r>
      <w:proofErr w:type="spellEnd"/>
      <w:r w:rsidRPr="002B5EA1">
        <w:rPr>
          <w:rFonts w:ascii="Times New Roman" w:eastAsia="宋体" w:hAnsi="Times New Roman" w:cs="Times New Roman"/>
          <w:sz w:val="24"/>
        </w:rPr>
        <w:t xml:space="preserve"> = 0;</w:t>
      </w:r>
    </w:p>
    <w:p w14:paraId="1271A3DB"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w:t>
      </w:r>
      <w:proofErr w:type="gramEnd"/>
      <w:r w:rsidRPr="002B5EA1">
        <w:rPr>
          <w:rFonts w:ascii="Times New Roman" w:eastAsia="宋体" w:hAnsi="Times New Roman" w:cs="Times New Roman"/>
          <w:sz w:val="24"/>
        </w:rPr>
        <w:t>k=0; k&lt; 120; k++)</w:t>
      </w:r>
    </w:p>
    <w:p w14:paraId="2CA7D450"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3D88CD0A"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lcd_data</w:t>
      </w:r>
      <w:proofErr w:type="spellEnd"/>
      <w:r w:rsidRPr="002B5EA1">
        <w:rPr>
          <w:rFonts w:ascii="Times New Roman" w:eastAsia="宋体" w:hAnsi="Times New Roman" w:cs="Times New Roman"/>
          <w:sz w:val="24"/>
        </w:rPr>
        <w:t>[k] = 0;</w:t>
      </w:r>
    </w:p>
    <w:p w14:paraId="442ED984"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545B7179"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r w:rsidRPr="002B5EA1">
        <w:rPr>
          <w:rFonts w:ascii="Times New Roman" w:eastAsia="宋体" w:hAnsi="Times New Roman" w:cs="Times New Roman"/>
          <w:sz w:val="24"/>
        </w:rPr>
        <w:t>样本数据点个数要接近</w:t>
      </w:r>
    </w:p>
    <w:p w14:paraId="531D0499"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if( abs</w:t>
      </w:r>
      <w:proofErr w:type="gram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sz</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TemplateSize</w:t>
      </w:r>
      <w:proofErr w:type="spellEnd"/>
      <w:r w:rsidRPr="002B5EA1">
        <w:rPr>
          <w:rFonts w:ascii="Times New Roman" w:eastAsia="宋体" w:hAnsi="Times New Roman" w:cs="Times New Roman"/>
          <w:sz w:val="24"/>
        </w:rPr>
        <w:t>) &lt; 10)</w:t>
      </w:r>
    </w:p>
    <w:p w14:paraId="1B465307"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73EBE72A"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r w:rsidRPr="002B5EA1">
        <w:rPr>
          <w:rFonts w:ascii="Times New Roman" w:eastAsia="宋体" w:hAnsi="Times New Roman" w:cs="Times New Roman"/>
          <w:sz w:val="24"/>
        </w:rPr>
        <w:t>获取峰值位置</w:t>
      </w:r>
    </w:p>
    <w:p w14:paraId="3C103C3B"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p_maxpos</w:t>
      </w:r>
      <w:proofErr w:type="spellEnd"/>
      <w:r w:rsidRPr="002B5EA1">
        <w:rPr>
          <w:rFonts w:ascii="Times New Roman" w:eastAsia="宋体" w:hAnsi="Times New Roman" w:cs="Times New Roman"/>
          <w:sz w:val="24"/>
        </w:rPr>
        <w:t xml:space="preserve"> =0;</w:t>
      </w:r>
    </w:p>
    <w:p w14:paraId="55E37494"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max_data</w:t>
      </w:r>
      <w:proofErr w:type="spellEnd"/>
      <w:r w:rsidRPr="002B5EA1">
        <w:rPr>
          <w:rFonts w:ascii="Times New Roman" w:eastAsia="宋体" w:hAnsi="Times New Roman" w:cs="Times New Roman"/>
          <w:sz w:val="24"/>
        </w:rPr>
        <w:t xml:space="preserve"> = 0;</w:t>
      </w:r>
    </w:p>
    <w:p w14:paraId="11FC471B"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 j</w:t>
      </w:r>
      <w:proofErr w:type="gramEnd"/>
      <w:r w:rsidRPr="002B5EA1">
        <w:rPr>
          <w:rFonts w:ascii="Times New Roman" w:eastAsia="宋体" w:hAnsi="Times New Roman" w:cs="Times New Roman"/>
          <w:sz w:val="24"/>
        </w:rPr>
        <w:t xml:space="preserve">_1=0; j_1&lt;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sz</w:t>
      </w:r>
      <w:proofErr w:type="spellEnd"/>
      <w:r w:rsidRPr="002B5EA1">
        <w:rPr>
          <w:rFonts w:ascii="Times New Roman" w:eastAsia="宋体" w:hAnsi="Times New Roman" w:cs="Times New Roman"/>
          <w:sz w:val="24"/>
        </w:rPr>
        <w:t>; j_1++)</w:t>
      </w:r>
    </w:p>
    <w:p w14:paraId="16409B85"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479B0672"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if(</w:t>
      </w:r>
      <w:proofErr w:type="spellStart"/>
      <w:proofErr w:type="gramEnd"/>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 xml:space="preserve">[j_1] &gt; </w:t>
      </w:r>
      <w:proofErr w:type="spellStart"/>
      <w:r w:rsidRPr="002B5EA1">
        <w:rPr>
          <w:rFonts w:ascii="Times New Roman" w:eastAsia="宋体" w:hAnsi="Times New Roman" w:cs="Times New Roman"/>
          <w:sz w:val="24"/>
        </w:rPr>
        <w:t>max_data</w:t>
      </w:r>
      <w:proofErr w:type="spellEnd"/>
      <w:r w:rsidRPr="002B5EA1">
        <w:rPr>
          <w:rFonts w:ascii="Times New Roman" w:eastAsia="宋体" w:hAnsi="Times New Roman" w:cs="Times New Roman"/>
          <w:sz w:val="24"/>
        </w:rPr>
        <w:t>)</w:t>
      </w:r>
    </w:p>
    <w:p w14:paraId="2153280C"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0E3405AA"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p_maxpos</w:t>
      </w:r>
      <w:proofErr w:type="spellEnd"/>
      <w:r w:rsidRPr="002B5EA1">
        <w:rPr>
          <w:rFonts w:ascii="Times New Roman" w:eastAsia="宋体" w:hAnsi="Times New Roman" w:cs="Times New Roman"/>
          <w:sz w:val="24"/>
        </w:rPr>
        <w:t xml:space="preserve"> = j_</w:t>
      </w:r>
      <w:proofErr w:type="gramStart"/>
      <w:r w:rsidRPr="002B5EA1">
        <w:rPr>
          <w:rFonts w:ascii="Times New Roman" w:eastAsia="宋体" w:hAnsi="Times New Roman" w:cs="Times New Roman"/>
          <w:sz w:val="24"/>
        </w:rPr>
        <w:t>1 ;</w:t>
      </w:r>
      <w:proofErr w:type="gramEnd"/>
    </w:p>
    <w:p w14:paraId="7CCA1229"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max_data</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[j_1];</w:t>
      </w:r>
    </w:p>
    <w:p w14:paraId="6F27B311"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610D7CE6"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5D7D68C8"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r w:rsidRPr="002B5EA1">
        <w:rPr>
          <w:rFonts w:ascii="Times New Roman" w:eastAsia="宋体" w:hAnsi="Times New Roman" w:cs="Times New Roman"/>
          <w:sz w:val="24"/>
        </w:rPr>
        <w:t>获取峰值位置左右邻域的坐标</w:t>
      </w:r>
    </w:p>
    <w:p w14:paraId="2F29A9B5"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section_leftpos</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p_maxpos</w:t>
      </w:r>
      <w:proofErr w:type="spellEnd"/>
      <w:r w:rsidRPr="002B5EA1">
        <w:rPr>
          <w:rFonts w:ascii="Times New Roman" w:eastAsia="宋体" w:hAnsi="Times New Roman" w:cs="Times New Roman"/>
          <w:sz w:val="24"/>
        </w:rPr>
        <w:t>;</w:t>
      </w:r>
    </w:p>
    <w:p w14:paraId="6C60518E"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section_rightpos</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p_maxpos</w:t>
      </w:r>
      <w:proofErr w:type="spellEnd"/>
      <w:r w:rsidRPr="002B5EA1">
        <w:rPr>
          <w:rFonts w:ascii="Times New Roman" w:eastAsia="宋体" w:hAnsi="Times New Roman" w:cs="Times New Roman"/>
          <w:sz w:val="24"/>
        </w:rPr>
        <w:t>;</w:t>
      </w:r>
    </w:p>
    <w:p w14:paraId="46259565"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while(</w:t>
      </w:r>
      <w:proofErr w:type="spellStart"/>
      <w:proofErr w:type="gramEnd"/>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section_leftpos</w:t>
      </w:r>
      <w:proofErr w:type="spellEnd"/>
      <w:r w:rsidRPr="002B5EA1">
        <w:rPr>
          <w:rFonts w:ascii="Times New Roman" w:eastAsia="宋体" w:hAnsi="Times New Roman" w:cs="Times New Roman"/>
          <w:sz w:val="24"/>
        </w:rPr>
        <w:t>] &gt;= (</w:t>
      </w:r>
      <w:proofErr w:type="spellStart"/>
      <w:r w:rsidRPr="002B5EA1">
        <w:rPr>
          <w:rFonts w:ascii="Times New Roman" w:eastAsia="宋体" w:hAnsi="Times New Roman" w:cs="Times New Roman"/>
          <w:sz w:val="24"/>
        </w:rPr>
        <w:t>max_data</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std_thresh</w:t>
      </w:r>
      <w:proofErr w:type="spellEnd"/>
      <w:r w:rsidRPr="002B5EA1">
        <w:rPr>
          <w:rFonts w:ascii="Times New Roman" w:eastAsia="宋体" w:hAnsi="Times New Roman" w:cs="Times New Roman"/>
          <w:sz w:val="24"/>
        </w:rPr>
        <w:t>))</w:t>
      </w:r>
    </w:p>
    <w:p w14:paraId="2AE1113E"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175F514A"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section_leftpos</w:t>
      </w:r>
      <w:proofErr w:type="spellEnd"/>
      <w:r w:rsidRPr="002B5EA1">
        <w:rPr>
          <w:rFonts w:ascii="Times New Roman" w:eastAsia="宋体" w:hAnsi="Times New Roman" w:cs="Times New Roman"/>
          <w:sz w:val="24"/>
        </w:rPr>
        <w:t xml:space="preserve"> --;</w:t>
      </w:r>
    </w:p>
    <w:p w14:paraId="3EBE4E96"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25D9AE01"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while(</w:t>
      </w:r>
      <w:proofErr w:type="spellStart"/>
      <w:proofErr w:type="gramEnd"/>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section_rightpos</w:t>
      </w:r>
      <w:proofErr w:type="spellEnd"/>
      <w:r w:rsidRPr="002B5EA1">
        <w:rPr>
          <w:rFonts w:ascii="Times New Roman" w:eastAsia="宋体" w:hAnsi="Times New Roman" w:cs="Times New Roman"/>
          <w:sz w:val="24"/>
        </w:rPr>
        <w:t>] &gt;= (</w:t>
      </w:r>
      <w:proofErr w:type="spellStart"/>
      <w:r w:rsidRPr="002B5EA1">
        <w:rPr>
          <w:rFonts w:ascii="Times New Roman" w:eastAsia="宋体" w:hAnsi="Times New Roman" w:cs="Times New Roman"/>
          <w:sz w:val="24"/>
        </w:rPr>
        <w:t>max_data</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std_thresh</w:t>
      </w:r>
      <w:proofErr w:type="spellEnd"/>
      <w:r w:rsidRPr="002B5EA1">
        <w:rPr>
          <w:rFonts w:ascii="Times New Roman" w:eastAsia="宋体" w:hAnsi="Times New Roman" w:cs="Times New Roman"/>
          <w:sz w:val="24"/>
        </w:rPr>
        <w:t>))</w:t>
      </w:r>
    </w:p>
    <w:p w14:paraId="2AF52A37"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1A614F42"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section_rightpos</w:t>
      </w:r>
      <w:proofErr w:type="spellEnd"/>
      <w:r w:rsidRPr="002B5EA1">
        <w:rPr>
          <w:rFonts w:ascii="Times New Roman" w:eastAsia="宋体" w:hAnsi="Times New Roman" w:cs="Times New Roman"/>
          <w:sz w:val="24"/>
        </w:rPr>
        <w:t xml:space="preserve"> ++;</w:t>
      </w:r>
    </w:p>
    <w:p w14:paraId="222A5133"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4C79CA2C"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r w:rsidRPr="002B5EA1">
        <w:rPr>
          <w:rFonts w:ascii="Times New Roman" w:eastAsia="宋体" w:hAnsi="Times New Roman" w:cs="Times New Roman"/>
          <w:sz w:val="24"/>
        </w:rPr>
        <w:t>平均得到峰值邻域区间的中间点的坐标</w:t>
      </w:r>
    </w:p>
    <w:p w14:paraId="774DE01C"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section_midpos</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section_leftpos</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section_rightpos</w:t>
      </w:r>
      <w:proofErr w:type="spellEnd"/>
      <w:r w:rsidRPr="002B5EA1">
        <w:rPr>
          <w:rFonts w:ascii="Times New Roman" w:eastAsia="宋体" w:hAnsi="Times New Roman" w:cs="Times New Roman"/>
          <w:sz w:val="24"/>
        </w:rPr>
        <w:t>) &gt;&gt; 1;</w:t>
      </w:r>
    </w:p>
    <w:p w14:paraId="019B821E" w14:textId="77777777" w:rsidR="002B5EA1" w:rsidRPr="002B5EA1" w:rsidRDefault="002B5EA1" w:rsidP="002B5EA1">
      <w:pPr>
        <w:rPr>
          <w:rFonts w:ascii="Times New Roman" w:eastAsia="宋体" w:hAnsi="Times New Roman" w:cs="Times New Roman"/>
          <w:sz w:val="24"/>
        </w:rPr>
      </w:pPr>
    </w:p>
    <w:p w14:paraId="45DB7AC3"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r w:rsidRPr="002B5EA1">
        <w:rPr>
          <w:rFonts w:ascii="Times New Roman" w:eastAsia="宋体" w:hAnsi="Times New Roman" w:cs="Times New Roman"/>
          <w:sz w:val="24"/>
        </w:rPr>
        <w:t>判定在这个样本下如何选择有效的信息（</w:t>
      </w:r>
      <w:proofErr w:type="gramStart"/>
      <w:r w:rsidRPr="002B5EA1">
        <w:rPr>
          <w:rFonts w:ascii="Times New Roman" w:eastAsia="宋体" w:hAnsi="Times New Roman" w:cs="Times New Roman"/>
          <w:sz w:val="24"/>
        </w:rPr>
        <w:t>固定最大</w:t>
      </w:r>
      <w:proofErr w:type="gramEnd"/>
      <w:r w:rsidRPr="002B5EA1">
        <w:rPr>
          <w:rFonts w:ascii="Times New Roman" w:eastAsia="宋体" w:hAnsi="Times New Roman" w:cs="Times New Roman"/>
          <w:sz w:val="24"/>
        </w:rPr>
        <w:t>值位置的前提下）</w:t>
      </w:r>
    </w:p>
    <w:p w14:paraId="100157B8"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lastRenderedPageBreak/>
        <w:t>//</w:t>
      </w:r>
      <w:r w:rsidRPr="002B5EA1">
        <w:rPr>
          <w:rFonts w:ascii="Times New Roman" w:eastAsia="宋体" w:hAnsi="Times New Roman" w:cs="Times New Roman"/>
          <w:sz w:val="24"/>
        </w:rPr>
        <w:t>由于样本长度可能稍大或稍小标准模板长度，所以我们从</w:t>
      </w:r>
      <w:proofErr w:type="spellStart"/>
      <w:r w:rsidRPr="002B5EA1">
        <w:rPr>
          <w:rFonts w:ascii="Times New Roman" w:eastAsia="宋体" w:hAnsi="Times New Roman" w:cs="Times New Roman"/>
          <w:sz w:val="24"/>
        </w:rPr>
        <w:t>section_midpos</w:t>
      </w:r>
      <w:proofErr w:type="spellEnd"/>
      <w:r w:rsidRPr="002B5EA1">
        <w:rPr>
          <w:rFonts w:ascii="Times New Roman" w:eastAsia="宋体" w:hAnsi="Times New Roman" w:cs="Times New Roman"/>
          <w:sz w:val="24"/>
        </w:rPr>
        <w:t>点开始，</w:t>
      </w:r>
      <w:proofErr w:type="gramStart"/>
      <w:r w:rsidRPr="002B5EA1">
        <w:rPr>
          <w:rFonts w:ascii="Times New Roman" w:eastAsia="宋体" w:hAnsi="Times New Roman" w:cs="Times New Roman"/>
          <w:sz w:val="24"/>
        </w:rPr>
        <w:t>左右取固定个</w:t>
      </w:r>
      <w:proofErr w:type="gramEnd"/>
      <w:r w:rsidRPr="002B5EA1">
        <w:rPr>
          <w:rFonts w:ascii="Times New Roman" w:eastAsia="宋体" w:hAnsi="Times New Roman" w:cs="Times New Roman"/>
          <w:sz w:val="24"/>
        </w:rPr>
        <w:t>数点</w:t>
      </w:r>
    </w:p>
    <w:p w14:paraId="1E8EFAB9"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r w:rsidRPr="002B5EA1">
        <w:rPr>
          <w:rFonts w:ascii="Times New Roman" w:eastAsia="宋体" w:hAnsi="Times New Roman" w:cs="Times New Roman"/>
          <w:sz w:val="24"/>
        </w:rPr>
        <w:t>多的点舍弃，少点的情况，我们补点，补点的值在理想情况下会接近</w:t>
      </w:r>
      <w:r w:rsidRPr="002B5EA1">
        <w:rPr>
          <w:rFonts w:ascii="Times New Roman" w:eastAsia="宋体" w:hAnsi="Times New Roman" w:cs="Times New Roman"/>
          <w:sz w:val="24"/>
        </w:rPr>
        <w:t xml:space="preserve"> </w:t>
      </w:r>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ThreshVolt</w:t>
      </w:r>
      <w:proofErr w:type="spellEnd"/>
      <w:r w:rsidRPr="002B5EA1">
        <w:rPr>
          <w:rFonts w:ascii="Times New Roman" w:eastAsia="宋体" w:hAnsi="Times New Roman" w:cs="Times New Roman"/>
          <w:sz w:val="24"/>
        </w:rPr>
        <w:t xml:space="preserve"> +- 200)</w:t>
      </w:r>
    </w:p>
    <w:p w14:paraId="6E354C9E"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if( abs</w:t>
      </w:r>
      <w:proofErr w:type="gram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section_midpos</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TemplatePeakPos</w:t>
      </w:r>
      <w:proofErr w:type="spellEnd"/>
      <w:r w:rsidRPr="002B5EA1">
        <w:rPr>
          <w:rFonts w:ascii="Times New Roman" w:eastAsia="宋体" w:hAnsi="Times New Roman" w:cs="Times New Roman"/>
          <w:sz w:val="24"/>
        </w:rPr>
        <w:t>) &lt;= 5  )</w:t>
      </w:r>
    </w:p>
    <w:p w14:paraId="0DC93932"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7BA3E6F0"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kk =0;</w:t>
      </w:r>
    </w:p>
    <w:p w14:paraId="59DF72BB"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jj</w:t>
      </w:r>
      <w:proofErr w:type="spellEnd"/>
      <w:r w:rsidRPr="002B5EA1">
        <w:rPr>
          <w:rFonts w:ascii="Times New Roman" w:eastAsia="宋体" w:hAnsi="Times New Roman" w:cs="Times New Roman"/>
          <w:sz w:val="24"/>
        </w:rPr>
        <w:t>++;</w:t>
      </w:r>
    </w:p>
    <w:p w14:paraId="6C415F59" w14:textId="77777777" w:rsidR="002B5EA1" w:rsidRPr="002B5EA1" w:rsidRDefault="002B5EA1" w:rsidP="002B5EA1">
      <w:pPr>
        <w:rPr>
          <w:rFonts w:ascii="Times New Roman" w:eastAsia="宋体" w:hAnsi="Times New Roman" w:cs="Times New Roman"/>
          <w:sz w:val="24"/>
        </w:rPr>
      </w:pPr>
    </w:p>
    <w:p w14:paraId="22F3DD5C"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r w:rsidRPr="002B5EA1">
        <w:rPr>
          <w:rFonts w:ascii="Times New Roman" w:eastAsia="宋体" w:hAnsi="Times New Roman" w:cs="Times New Roman"/>
          <w:sz w:val="24"/>
        </w:rPr>
        <w:t>分情况来获得一段有效数据</w:t>
      </w:r>
    </w:p>
    <w:p w14:paraId="007FC800"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if(</w:t>
      </w:r>
      <w:proofErr w:type="spellStart"/>
      <w:proofErr w:type="gramEnd"/>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sz</w:t>
      </w:r>
      <w:proofErr w:type="spellEnd"/>
      <w:r w:rsidRPr="002B5EA1">
        <w:rPr>
          <w:rFonts w:ascii="Times New Roman" w:eastAsia="宋体" w:hAnsi="Times New Roman" w:cs="Times New Roman"/>
          <w:sz w:val="24"/>
        </w:rPr>
        <w:t xml:space="preserve"> &gt;= </w:t>
      </w:r>
      <w:proofErr w:type="spellStart"/>
      <w:r w:rsidRPr="002B5EA1">
        <w:rPr>
          <w:rFonts w:ascii="Times New Roman" w:eastAsia="宋体" w:hAnsi="Times New Roman" w:cs="Times New Roman"/>
          <w:sz w:val="24"/>
        </w:rPr>
        <w:t>TemplateSize</w:t>
      </w:r>
      <w:proofErr w:type="spellEnd"/>
      <w:r w:rsidRPr="002B5EA1">
        <w:rPr>
          <w:rFonts w:ascii="Times New Roman" w:eastAsia="宋体" w:hAnsi="Times New Roman" w:cs="Times New Roman"/>
          <w:sz w:val="24"/>
        </w:rPr>
        <w:t>)</w:t>
      </w:r>
    </w:p>
    <w:p w14:paraId="4128569B"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438F5166"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if(</w:t>
      </w:r>
      <w:proofErr w:type="spellStart"/>
      <w:proofErr w:type="gramEnd"/>
      <w:r w:rsidRPr="002B5EA1">
        <w:rPr>
          <w:rFonts w:ascii="Times New Roman" w:eastAsia="宋体" w:hAnsi="Times New Roman" w:cs="Times New Roman"/>
          <w:sz w:val="24"/>
        </w:rPr>
        <w:t>section_midpos</w:t>
      </w:r>
      <w:proofErr w:type="spellEnd"/>
      <w:r w:rsidRPr="002B5EA1">
        <w:rPr>
          <w:rFonts w:ascii="Times New Roman" w:eastAsia="宋体" w:hAnsi="Times New Roman" w:cs="Times New Roman"/>
          <w:sz w:val="24"/>
        </w:rPr>
        <w:t xml:space="preserve"> &gt;= </w:t>
      </w:r>
      <w:proofErr w:type="spellStart"/>
      <w:r w:rsidRPr="002B5EA1">
        <w:rPr>
          <w:rFonts w:ascii="Times New Roman" w:eastAsia="宋体" w:hAnsi="Times New Roman" w:cs="Times New Roman"/>
          <w:sz w:val="24"/>
        </w:rPr>
        <w:t>TemplatePeakPos</w:t>
      </w:r>
      <w:proofErr w:type="spellEnd"/>
      <w:r w:rsidRPr="002B5EA1">
        <w:rPr>
          <w:rFonts w:ascii="Times New Roman" w:eastAsia="宋体" w:hAnsi="Times New Roman" w:cs="Times New Roman"/>
          <w:sz w:val="24"/>
        </w:rPr>
        <w:t>)</w:t>
      </w:r>
    </w:p>
    <w:p w14:paraId="6C329A3B"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6C53C404"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 k</w:t>
      </w:r>
      <w:proofErr w:type="gram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section_midpos</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TemplatePeakPos</w:t>
      </w:r>
      <w:proofErr w:type="spellEnd"/>
      <w:r w:rsidRPr="002B5EA1">
        <w:rPr>
          <w:rFonts w:ascii="Times New Roman" w:eastAsia="宋体" w:hAnsi="Times New Roman" w:cs="Times New Roman"/>
          <w:sz w:val="24"/>
        </w:rPr>
        <w:t xml:space="preserve">); k&lt; </w:t>
      </w:r>
      <w:proofErr w:type="spellStart"/>
      <w:r w:rsidRPr="002B5EA1">
        <w:rPr>
          <w:rFonts w:ascii="Times New Roman" w:eastAsia="宋体" w:hAnsi="Times New Roman" w:cs="Times New Roman"/>
          <w:sz w:val="24"/>
        </w:rPr>
        <w:t>section_midpos</w:t>
      </w:r>
      <w:proofErr w:type="spellEnd"/>
      <w:r w:rsidRPr="002B5EA1">
        <w:rPr>
          <w:rFonts w:ascii="Times New Roman" w:eastAsia="宋体" w:hAnsi="Times New Roman" w:cs="Times New Roman"/>
          <w:sz w:val="24"/>
        </w:rPr>
        <w:t xml:space="preserve"> +1; k++)</w:t>
      </w:r>
    </w:p>
    <w:p w14:paraId="6493AD96"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10772F22"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lcd_data</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lcd_cnt</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w:t>
      </w:r>
    </w:p>
    <w:p w14:paraId="4757E472"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TemplateDataSample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 xml:space="preserve">[kk++] +=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w:t>
      </w:r>
    </w:p>
    <w:p w14:paraId="11E3D2FE"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6C220B20" w14:textId="77777777" w:rsidR="002B5EA1" w:rsidRPr="002B5EA1" w:rsidRDefault="002B5EA1" w:rsidP="002B5EA1">
      <w:pPr>
        <w:rPr>
          <w:rFonts w:ascii="Times New Roman" w:eastAsia="宋体" w:hAnsi="Times New Roman" w:cs="Times New Roman"/>
          <w:sz w:val="24"/>
        </w:rPr>
      </w:pPr>
    </w:p>
    <w:p w14:paraId="7111B4F2"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if((</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sz</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section_midpos</w:t>
      </w:r>
      <w:proofErr w:type="spellEnd"/>
      <w:r w:rsidRPr="002B5EA1">
        <w:rPr>
          <w:rFonts w:ascii="Times New Roman" w:eastAsia="宋体" w:hAnsi="Times New Roman" w:cs="Times New Roman"/>
          <w:sz w:val="24"/>
        </w:rPr>
        <w:t>) &gt;= (</w:t>
      </w:r>
      <w:proofErr w:type="spellStart"/>
      <w:r w:rsidRPr="002B5EA1">
        <w:rPr>
          <w:rFonts w:ascii="Times New Roman" w:eastAsia="宋体" w:hAnsi="Times New Roman" w:cs="Times New Roman"/>
          <w:sz w:val="24"/>
        </w:rPr>
        <w:t>TemplateSize</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TemplatePeakPos</w:t>
      </w:r>
      <w:proofErr w:type="spellEnd"/>
      <w:r w:rsidRPr="002B5EA1">
        <w:rPr>
          <w:rFonts w:ascii="Times New Roman" w:eastAsia="宋体" w:hAnsi="Times New Roman" w:cs="Times New Roman"/>
          <w:sz w:val="24"/>
        </w:rPr>
        <w:t>))</w:t>
      </w:r>
    </w:p>
    <w:p w14:paraId="4F579E86"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6F696932"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w:t>
      </w:r>
      <w:proofErr w:type="gramEnd"/>
      <w:r w:rsidRPr="002B5EA1">
        <w:rPr>
          <w:rFonts w:ascii="Times New Roman" w:eastAsia="宋体" w:hAnsi="Times New Roman" w:cs="Times New Roman"/>
          <w:sz w:val="24"/>
        </w:rPr>
        <w:t>k=</w:t>
      </w:r>
      <w:proofErr w:type="spellStart"/>
      <w:r w:rsidRPr="002B5EA1">
        <w:rPr>
          <w:rFonts w:ascii="Times New Roman" w:eastAsia="宋体" w:hAnsi="Times New Roman" w:cs="Times New Roman"/>
          <w:sz w:val="24"/>
        </w:rPr>
        <w:t>section_midpos</w:t>
      </w:r>
      <w:proofErr w:type="spellEnd"/>
      <w:r w:rsidRPr="002B5EA1">
        <w:rPr>
          <w:rFonts w:ascii="Times New Roman" w:eastAsia="宋体" w:hAnsi="Times New Roman" w:cs="Times New Roman"/>
          <w:sz w:val="24"/>
        </w:rPr>
        <w:t xml:space="preserve"> +1; k &lt; </w:t>
      </w:r>
      <w:proofErr w:type="spellStart"/>
      <w:r w:rsidRPr="002B5EA1">
        <w:rPr>
          <w:rFonts w:ascii="Times New Roman" w:eastAsia="宋体" w:hAnsi="Times New Roman" w:cs="Times New Roman"/>
          <w:sz w:val="24"/>
        </w:rPr>
        <w:t>TemplateSize+section_midpos</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TemplatePeakPos</w:t>
      </w:r>
      <w:proofErr w:type="spellEnd"/>
      <w:r w:rsidRPr="002B5EA1">
        <w:rPr>
          <w:rFonts w:ascii="Times New Roman" w:eastAsia="宋体" w:hAnsi="Times New Roman" w:cs="Times New Roman"/>
          <w:sz w:val="24"/>
        </w:rPr>
        <w:t>; k++ )</w:t>
      </w:r>
    </w:p>
    <w:p w14:paraId="39F5A04C"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1F134446"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lcd_data</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lcd_cnt</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w:t>
      </w:r>
    </w:p>
    <w:p w14:paraId="412F01E7" w14:textId="5BAC4CA4"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TemplateDataSample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[kk++]</w:t>
      </w:r>
      <w:r w:rsidR="00E9160D">
        <w:rPr>
          <w:rFonts w:ascii="Times New Roman" w:eastAsia="宋体" w:hAnsi="Times New Roman" w:cs="Times New Roman"/>
          <w:sz w:val="24"/>
        </w:rPr>
        <w:t xml:space="preserve"> </w:t>
      </w:r>
      <w:r w:rsidRPr="002B5EA1">
        <w:rPr>
          <w:rFonts w:ascii="Times New Roman" w:eastAsia="宋体" w:hAnsi="Times New Roman" w:cs="Times New Roman"/>
          <w:sz w:val="24"/>
        </w:rPr>
        <w:t xml:space="preserve">+=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w:t>
      </w:r>
    </w:p>
    <w:p w14:paraId="4368D7E7"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282FA2B8" w14:textId="77777777" w:rsidR="002B5EA1" w:rsidRPr="002B5EA1" w:rsidRDefault="002B5EA1" w:rsidP="002B5EA1">
      <w:pPr>
        <w:rPr>
          <w:rFonts w:ascii="Times New Roman" w:eastAsia="宋体" w:hAnsi="Times New Roman" w:cs="Times New Roman"/>
          <w:sz w:val="24"/>
        </w:rPr>
      </w:pPr>
    </w:p>
    <w:p w14:paraId="4682329A"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0BDC1BE9"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else {</w:t>
      </w:r>
    </w:p>
    <w:p w14:paraId="16276495"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dif</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TemplateSize</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TemplatePeakPos</w:t>
      </w:r>
      <w:proofErr w:type="spellEnd"/>
      <w:r w:rsidRPr="002B5EA1">
        <w:rPr>
          <w:rFonts w:ascii="Times New Roman" w:eastAsia="宋体" w:hAnsi="Times New Roman" w:cs="Times New Roman"/>
          <w:sz w:val="24"/>
        </w:rPr>
        <w:t>) -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sz</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section_midpos</w:t>
      </w:r>
      <w:proofErr w:type="spellEnd"/>
      <w:r w:rsidRPr="002B5EA1">
        <w:rPr>
          <w:rFonts w:ascii="Times New Roman" w:eastAsia="宋体" w:hAnsi="Times New Roman" w:cs="Times New Roman"/>
          <w:sz w:val="24"/>
        </w:rPr>
        <w:t>);</w:t>
      </w:r>
    </w:p>
    <w:p w14:paraId="004A5EAE"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w:t>
      </w:r>
      <w:proofErr w:type="gramEnd"/>
      <w:r w:rsidRPr="002B5EA1">
        <w:rPr>
          <w:rFonts w:ascii="Times New Roman" w:eastAsia="宋体" w:hAnsi="Times New Roman" w:cs="Times New Roman"/>
          <w:sz w:val="24"/>
        </w:rPr>
        <w:t>k=</w:t>
      </w:r>
      <w:proofErr w:type="spellStart"/>
      <w:r w:rsidRPr="002B5EA1">
        <w:rPr>
          <w:rFonts w:ascii="Times New Roman" w:eastAsia="宋体" w:hAnsi="Times New Roman" w:cs="Times New Roman"/>
          <w:sz w:val="24"/>
        </w:rPr>
        <w:t>section_midpos</w:t>
      </w:r>
      <w:proofErr w:type="spellEnd"/>
      <w:r w:rsidRPr="002B5EA1">
        <w:rPr>
          <w:rFonts w:ascii="Times New Roman" w:eastAsia="宋体" w:hAnsi="Times New Roman" w:cs="Times New Roman"/>
          <w:sz w:val="24"/>
        </w:rPr>
        <w:t xml:space="preserve"> +1; k &lt;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sz</w:t>
      </w:r>
      <w:proofErr w:type="spellEnd"/>
      <w:r w:rsidRPr="002B5EA1">
        <w:rPr>
          <w:rFonts w:ascii="Times New Roman" w:eastAsia="宋体" w:hAnsi="Times New Roman" w:cs="Times New Roman"/>
          <w:sz w:val="24"/>
        </w:rPr>
        <w:t xml:space="preserve"> ; k++ )</w:t>
      </w:r>
    </w:p>
    <w:p w14:paraId="401EF5AE"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7EC3DE17"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lcd_data</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lcd_cnt</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w:t>
      </w:r>
    </w:p>
    <w:p w14:paraId="3B2C0454"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TemplateDataSample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 xml:space="preserve">[kk++] +=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w:t>
      </w:r>
    </w:p>
    <w:p w14:paraId="22AEDA9E"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2905998B" w14:textId="77777777" w:rsidR="002B5EA1" w:rsidRPr="002B5EA1" w:rsidRDefault="002B5EA1" w:rsidP="002B5EA1">
      <w:pPr>
        <w:rPr>
          <w:rFonts w:ascii="Times New Roman" w:eastAsia="宋体" w:hAnsi="Times New Roman" w:cs="Times New Roman"/>
          <w:sz w:val="24"/>
        </w:rPr>
      </w:pPr>
    </w:p>
    <w:p w14:paraId="56E04189"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w:t>
      </w:r>
      <w:proofErr w:type="gramEnd"/>
      <w:r w:rsidRPr="002B5EA1">
        <w:rPr>
          <w:rFonts w:ascii="Times New Roman" w:eastAsia="宋体" w:hAnsi="Times New Roman" w:cs="Times New Roman"/>
          <w:sz w:val="24"/>
        </w:rPr>
        <w:t>k= 0; k&lt;</w:t>
      </w:r>
      <w:proofErr w:type="spellStart"/>
      <w:r w:rsidRPr="002B5EA1">
        <w:rPr>
          <w:rFonts w:ascii="Times New Roman" w:eastAsia="宋体" w:hAnsi="Times New Roman" w:cs="Times New Roman"/>
          <w:sz w:val="24"/>
        </w:rPr>
        <w:t>dif;k</w:t>
      </w:r>
      <w:proofErr w:type="spellEnd"/>
      <w:r w:rsidRPr="002B5EA1">
        <w:rPr>
          <w:rFonts w:ascii="Times New Roman" w:eastAsia="宋体" w:hAnsi="Times New Roman" w:cs="Times New Roman"/>
          <w:sz w:val="24"/>
        </w:rPr>
        <w:t>++)</w:t>
      </w:r>
    </w:p>
    <w:p w14:paraId="743F0F04"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322FFC06"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lcd_data</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lcd_cnt</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ThreshVolt</w:t>
      </w:r>
      <w:proofErr w:type="spellEnd"/>
      <w:r w:rsidRPr="002B5EA1">
        <w:rPr>
          <w:rFonts w:ascii="Times New Roman" w:eastAsia="宋体" w:hAnsi="Times New Roman" w:cs="Times New Roman"/>
          <w:sz w:val="24"/>
        </w:rPr>
        <w:t>;</w:t>
      </w:r>
    </w:p>
    <w:p w14:paraId="75E4377C"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lastRenderedPageBreak/>
        <w:t>TemplateDataSample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 xml:space="preserve">[kk++] +=   </w:t>
      </w:r>
      <w:proofErr w:type="spellStart"/>
      <w:r w:rsidRPr="002B5EA1">
        <w:rPr>
          <w:rFonts w:ascii="Times New Roman" w:eastAsia="宋体" w:hAnsi="Times New Roman" w:cs="Times New Roman"/>
          <w:sz w:val="24"/>
        </w:rPr>
        <w:t>ThreshVolt</w:t>
      </w:r>
      <w:proofErr w:type="spellEnd"/>
      <w:r w:rsidRPr="002B5EA1">
        <w:rPr>
          <w:rFonts w:ascii="Times New Roman" w:eastAsia="宋体" w:hAnsi="Times New Roman" w:cs="Times New Roman"/>
          <w:sz w:val="24"/>
        </w:rPr>
        <w:t>;</w:t>
      </w:r>
    </w:p>
    <w:p w14:paraId="4F3190EC"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3B9197C2"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5B77C823"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1D45DEAD"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 xml:space="preserve">// else: </w:t>
      </w:r>
      <w:proofErr w:type="spellStart"/>
      <w:r w:rsidRPr="002B5EA1">
        <w:rPr>
          <w:rFonts w:ascii="Times New Roman" w:eastAsia="宋体" w:hAnsi="Times New Roman" w:cs="Times New Roman"/>
          <w:sz w:val="24"/>
        </w:rPr>
        <w:t>section_midpos</w:t>
      </w:r>
      <w:proofErr w:type="spellEnd"/>
      <w:r w:rsidRPr="002B5EA1">
        <w:rPr>
          <w:rFonts w:ascii="Times New Roman" w:eastAsia="宋体" w:hAnsi="Times New Roman" w:cs="Times New Roman"/>
          <w:sz w:val="24"/>
        </w:rPr>
        <w:t xml:space="preserve"> &lt; </w:t>
      </w:r>
      <w:proofErr w:type="spellStart"/>
      <w:r w:rsidRPr="002B5EA1">
        <w:rPr>
          <w:rFonts w:ascii="Times New Roman" w:eastAsia="宋体" w:hAnsi="Times New Roman" w:cs="Times New Roman"/>
          <w:sz w:val="24"/>
        </w:rPr>
        <w:t>TemplatePeakPos</w:t>
      </w:r>
      <w:proofErr w:type="spellEnd"/>
    </w:p>
    <w:p w14:paraId="1C7C6545"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else {</w:t>
      </w:r>
    </w:p>
    <w:p w14:paraId="6B45DA69"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dif</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TemplatePeakPos</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section_midpos</w:t>
      </w:r>
      <w:proofErr w:type="spellEnd"/>
      <w:r w:rsidRPr="002B5EA1">
        <w:rPr>
          <w:rFonts w:ascii="Times New Roman" w:eastAsia="宋体" w:hAnsi="Times New Roman" w:cs="Times New Roman"/>
          <w:sz w:val="24"/>
        </w:rPr>
        <w:t>;</w:t>
      </w:r>
    </w:p>
    <w:p w14:paraId="71D8DFE2"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w:t>
      </w:r>
      <w:proofErr w:type="gramEnd"/>
      <w:r w:rsidRPr="002B5EA1">
        <w:rPr>
          <w:rFonts w:ascii="Times New Roman" w:eastAsia="宋体" w:hAnsi="Times New Roman" w:cs="Times New Roman"/>
          <w:sz w:val="24"/>
        </w:rPr>
        <w:t>k = 0; k&lt;</w:t>
      </w:r>
      <w:proofErr w:type="spellStart"/>
      <w:r w:rsidRPr="002B5EA1">
        <w:rPr>
          <w:rFonts w:ascii="Times New Roman" w:eastAsia="宋体" w:hAnsi="Times New Roman" w:cs="Times New Roman"/>
          <w:sz w:val="24"/>
        </w:rPr>
        <w:t>dif</w:t>
      </w:r>
      <w:proofErr w:type="spellEnd"/>
      <w:r w:rsidRPr="002B5EA1">
        <w:rPr>
          <w:rFonts w:ascii="Times New Roman" w:eastAsia="宋体" w:hAnsi="Times New Roman" w:cs="Times New Roman"/>
          <w:sz w:val="24"/>
        </w:rPr>
        <w:t>; k++)</w:t>
      </w:r>
    </w:p>
    <w:p w14:paraId="2811D71E"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4F7650AC"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lcd_data</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lcd_cnt</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ThreshVolt</w:t>
      </w:r>
      <w:proofErr w:type="spellEnd"/>
      <w:r w:rsidRPr="002B5EA1">
        <w:rPr>
          <w:rFonts w:ascii="Times New Roman" w:eastAsia="宋体" w:hAnsi="Times New Roman" w:cs="Times New Roman"/>
          <w:sz w:val="24"/>
        </w:rPr>
        <w:t>;</w:t>
      </w:r>
    </w:p>
    <w:p w14:paraId="0901A7DC" w14:textId="51F1E7A9"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TemplateDataSample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[kk++] +</w:t>
      </w:r>
      <w:proofErr w:type="gramStart"/>
      <w:r w:rsidRPr="002B5EA1">
        <w:rPr>
          <w:rFonts w:ascii="Times New Roman" w:eastAsia="宋体" w:hAnsi="Times New Roman" w:cs="Times New Roman"/>
          <w:sz w:val="24"/>
        </w:rPr>
        <w:t xml:space="preserve">=  </w:t>
      </w:r>
      <w:proofErr w:type="spellStart"/>
      <w:r w:rsidRPr="002B5EA1">
        <w:rPr>
          <w:rFonts w:ascii="Times New Roman" w:eastAsia="宋体" w:hAnsi="Times New Roman" w:cs="Times New Roman"/>
          <w:sz w:val="24"/>
        </w:rPr>
        <w:t>ThreshVolt</w:t>
      </w:r>
      <w:proofErr w:type="spellEnd"/>
      <w:proofErr w:type="gramEnd"/>
      <w:r w:rsidRPr="002B5EA1">
        <w:rPr>
          <w:rFonts w:ascii="Times New Roman" w:eastAsia="宋体" w:hAnsi="Times New Roman" w:cs="Times New Roman"/>
          <w:sz w:val="24"/>
        </w:rPr>
        <w:t>;</w:t>
      </w:r>
    </w:p>
    <w:p w14:paraId="1F916071"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272D8766"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w:t>
      </w:r>
      <w:proofErr w:type="gramEnd"/>
      <w:r w:rsidRPr="002B5EA1">
        <w:rPr>
          <w:rFonts w:ascii="Times New Roman" w:eastAsia="宋体" w:hAnsi="Times New Roman" w:cs="Times New Roman"/>
          <w:sz w:val="24"/>
        </w:rPr>
        <w:t>k = 0; k&lt; section_midpos+1; k++)</w:t>
      </w:r>
    </w:p>
    <w:p w14:paraId="18B01E50"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378796C4"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lcd_data</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lcd_cnt</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w:t>
      </w:r>
    </w:p>
    <w:p w14:paraId="67AF9D6A" w14:textId="22131AA5"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TemplateDataSample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[kk++]</w:t>
      </w:r>
      <w:r w:rsidR="00E9160D">
        <w:rPr>
          <w:rFonts w:ascii="Times New Roman" w:eastAsia="宋体" w:hAnsi="Times New Roman" w:cs="Times New Roman"/>
          <w:sz w:val="24"/>
        </w:rPr>
        <w:t xml:space="preserve"> </w:t>
      </w:r>
      <w:r w:rsidRPr="002B5EA1">
        <w:rPr>
          <w:rFonts w:ascii="Times New Roman" w:eastAsia="宋体" w:hAnsi="Times New Roman" w:cs="Times New Roman"/>
          <w:sz w:val="24"/>
        </w:rPr>
        <w:t xml:space="preserve">+=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w:t>
      </w:r>
    </w:p>
    <w:p w14:paraId="5736DEE5"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6F11ECE7" w14:textId="77777777" w:rsidR="002B5EA1" w:rsidRPr="002B5EA1" w:rsidRDefault="002B5EA1" w:rsidP="002B5EA1">
      <w:pPr>
        <w:rPr>
          <w:rFonts w:ascii="Times New Roman" w:eastAsia="宋体" w:hAnsi="Times New Roman" w:cs="Times New Roman"/>
          <w:sz w:val="24"/>
        </w:rPr>
      </w:pPr>
    </w:p>
    <w:p w14:paraId="1DBA4179"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w:t>
      </w:r>
      <w:proofErr w:type="gramEnd"/>
      <w:r w:rsidRPr="002B5EA1">
        <w:rPr>
          <w:rFonts w:ascii="Times New Roman" w:eastAsia="宋体" w:hAnsi="Times New Roman" w:cs="Times New Roman"/>
          <w:sz w:val="24"/>
        </w:rPr>
        <w:t xml:space="preserve">k = section_midpos+1; k&lt; </w:t>
      </w:r>
      <w:proofErr w:type="spellStart"/>
      <w:r w:rsidRPr="002B5EA1">
        <w:rPr>
          <w:rFonts w:ascii="Times New Roman" w:eastAsia="宋体" w:hAnsi="Times New Roman" w:cs="Times New Roman"/>
          <w:sz w:val="24"/>
        </w:rPr>
        <w:t>TemplateSize</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dif</w:t>
      </w:r>
      <w:proofErr w:type="spellEnd"/>
      <w:r w:rsidRPr="002B5EA1">
        <w:rPr>
          <w:rFonts w:ascii="Times New Roman" w:eastAsia="宋体" w:hAnsi="Times New Roman" w:cs="Times New Roman"/>
          <w:sz w:val="24"/>
        </w:rPr>
        <w:t>; k++)</w:t>
      </w:r>
    </w:p>
    <w:p w14:paraId="0D6E73A3"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6156DBED"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lcd_data</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lcd_cnt</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w:t>
      </w:r>
    </w:p>
    <w:p w14:paraId="5C3FF746"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TemplateDataSample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 xml:space="preserve">[kk++] +=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w:t>
      </w:r>
    </w:p>
    <w:p w14:paraId="1CFE3304"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5EF7DA39"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657B9844"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518D678E"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 xml:space="preserve">// else: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sz</w:t>
      </w:r>
      <w:proofErr w:type="spellEnd"/>
      <w:r w:rsidRPr="002B5EA1">
        <w:rPr>
          <w:rFonts w:ascii="Times New Roman" w:eastAsia="宋体" w:hAnsi="Times New Roman" w:cs="Times New Roman"/>
          <w:sz w:val="24"/>
        </w:rPr>
        <w:t xml:space="preserve"> &lt; </w:t>
      </w:r>
      <w:proofErr w:type="spellStart"/>
      <w:r w:rsidRPr="002B5EA1">
        <w:rPr>
          <w:rFonts w:ascii="Times New Roman" w:eastAsia="宋体" w:hAnsi="Times New Roman" w:cs="Times New Roman"/>
          <w:sz w:val="24"/>
        </w:rPr>
        <w:t>TemplateSize</w:t>
      </w:r>
      <w:proofErr w:type="spellEnd"/>
    </w:p>
    <w:p w14:paraId="38CAA048"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else</w:t>
      </w:r>
    </w:p>
    <w:p w14:paraId="5073C0FF"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03BFE47C"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 xml:space="preserve">// left part of </w:t>
      </w:r>
      <w:proofErr w:type="spellStart"/>
      <w:r w:rsidRPr="002B5EA1">
        <w:rPr>
          <w:rFonts w:ascii="Times New Roman" w:eastAsia="宋体" w:hAnsi="Times New Roman" w:cs="Times New Roman"/>
          <w:sz w:val="24"/>
        </w:rPr>
        <w:t>section_midpos</w:t>
      </w:r>
      <w:proofErr w:type="spellEnd"/>
    </w:p>
    <w:p w14:paraId="73AD2776"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if(</w:t>
      </w:r>
      <w:proofErr w:type="spellStart"/>
      <w:proofErr w:type="gramEnd"/>
      <w:r w:rsidRPr="002B5EA1">
        <w:rPr>
          <w:rFonts w:ascii="Times New Roman" w:eastAsia="宋体" w:hAnsi="Times New Roman" w:cs="Times New Roman"/>
          <w:sz w:val="24"/>
        </w:rPr>
        <w:t>section_midpos</w:t>
      </w:r>
      <w:proofErr w:type="spellEnd"/>
      <w:r w:rsidRPr="002B5EA1">
        <w:rPr>
          <w:rFonts w:ascii="Times New Roman" w:eastAsia="宋体" w:hAnsi="Times New Roman" w:cs="Times New Roman"/>
          <w:sz w:val="24"/>
        </w:rPr>
        <w:t xml:space="preserve"> &gt;= </w:t>
      </w:r>
      <w:proofErr w:type="spellStart"/>
      <w:r w:rsidRPr="002B5EA1">
        <w:rPr>
          <w:rFonts w:ascii="Times New Roman" w:eastAsia="宋体" w:hAnsi="Times New Roman" w:cs="Times New Roman"/>
          <w:sz w:val="24"/>
        </w:rPr>
        <w:t>TemplatePeakPos</w:t>
      </w:r>
      <w:proofErr w:type="spellEnd"/>
      <w:r w:rsidRPr="002B5EA1">
        <w:rPr>
          <w:rFonts w:ascii="Times New Roman" w:eastAsia="宋体" w:hAnsi="Times New Roman" w:cs="Times New Roman"/>
          <w:sz w:val="24"/>
        </w:rPr>
        <w:t>)</w:t>
      </w:r>
    </w:p>
    <w:p w14:paraId="54CFBF78"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40F1441F"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 k</w:t>
      </w:r>
      <w:proofErr w:type="gram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section_midpos</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TemplatePeakPos</w:t>
      </w:r>
      <w:proofErr w:type="spellEnd"/>
      <w:r w:rsidRPr="002B5EA1">
        <w:rPr>
          <w:rFonts w:ascii="Times New Roman" w:eastAsia="宋体" w:hAnsi="Times New Roman" w:cs="Times New Roman"/>
          <w:sz w:val="24"/>
        </w:rPr>
        <w:t xml:space="preserve">); k&lt; </w:t>
      </w:r>
      <w:proofErr w:type="spellStart"/>
      <w:r w:rsidRPr="002B5EA1">
        <w:rPr>
          <w:rFonts w:ascii="Times New Roman" w:eastAsia="宋体" w:hAnsi="Times New Roman" w:cs="Times New Roman"/>
          <w:sz w:val="24"/>
        </w:rPr>
        <w:t>section_midpos</w:t>
      </w:r>
      <w:proofErr w:type="spellEnd"/>
      <w:r w:rsidRPr="002B5EA1">
        <w:rPr>
          <w:rFonts w:ascii="Times New Roman" w:eastAsia="宋体" w:hAnsi="Times New Roman" w:cs="Times New Roman"/>
          <w:sz w:val="24"/>
        </w:rPr>
        <w:t xml:space="preserve"> +1; k++)</w:t>
      </w:r>
    </w:p>
    <w:p w14:paraId="02CF37D3"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629D55F8"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lcd_data</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lcd_cnt</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w:t>
      </w:r>
    </w:p>
    <w:p w14:paraId="48F7ED67"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TemplateDataSample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 xml:space="preserve">[kk++] +=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w:t>
      </w:r>
    </w:p>
    <w:p w14:paraId="6A5B5EE2"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4E53F578" w14:textId="77777777" w:rsidR="002B5EA1" w:rsidRPr="002B5EA1" w:rsidRDefault="002B5EA1" w:rsidP="002B5EA1">
      <w:pPr>
        <w:rPr>
          <w:rFonts w:ascii="Times New Roman" w:eastAsia="宋体" w:hAnsi="Times New Roman" w:cs="Times New Roman"/>
          <w:sz w:val="24"/>
        </w:rPr>
      </w:pPr>
    </w:p>
    <w:p w14:paraId="05FCCF9E"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4EB59DC4"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 xml:space="preserve">// else: </w:t>
      </w:r>
      <w:proofErr w:type="spellStart"/>
      <w:r w:rsidRPr="002B5EA1">
        <w:rPr>
          <w:rFonts w:ascii="Times New Roman" w:eastAsia="宋体" w:hAnsi="Times New Roman" w:cs="Times New Roman"/>
          <w:sz w:val="24"/>
        </w:rPr>
        <w:t>section_midpos</w:t>
      </w:r>
      <w:proofErr w:type="spellEnd"/>
      <w:r w:rsidRPr="002B5EA1">
        <w:rPr>
          <w:rFonts w:ascii="Times New Roman" w:eastAsia="宋体" w:hAnsi="Times New Roman" w:cs="Times New Roman"/>
          <w:sz w:val="24"/>
        </w:rPr>
        <w:t xml:space="preserve"> &lt; </w:t>
      </w:r>
      <w:proofErr w:type="spellStart"/>
      <w:r w:rsidRPr="002B5EA1">
        <w:rPr>
          <w:rFonts w:ascii="Times New Roman" w:eastAsia="宋体" w:hAnsi="Times New Roman" w:cs="Times New Roman"/>
          <w:sz w:val="24"/>
        </w:rPr>
        <w:t>TemplatePeakPos</w:t>
      </w:r>
      <w:proofErr w:type="spellEnd"/>
    </w:p>
    <w:p w14:paraId="287238FA"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else</w:t>
      </w:r>
    </w:p>
    <w:p w14:paraId="4100A151"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lastRenderedPageBreak/>
        <w:t>{</w:t>
      </w:r>
    </w:p>
    <w:p w14:paraId="503979BD"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dif</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TemplatePeakPos</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section_midpos</w:t>
      </w:r>
      <w:proofErr w:type="spellEnd"/>
      <w:r w:rsidRPr="002B5EA1">
        <w:rPr>
          <w:rFonts w:ascii="Times New Roman" w:eastAsia="宋体" w:hAnsi="Times New Roman" w:cs="Times New Roman"/>
          <w:sz w:val="24"/>
        </w:rPr>
        <w:t>;</w:t>
      </w:r>
    </w:p>
    <w:p w14:paraId="48003548"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w:t>
      </w:r>
      <w:proofErr w:type="gramEnd"/>
      <w:r w:rsidRPr="002B5EA1">
        <w:rPr>
          <w:rFonts w:ascii="Times New Roman" w:eastAsia="宋体" w:hAnsi="Times New Roman" w:cs="Times New Roman"/>
          <w:sz w:val="24"/>
        </w:rPr>
        <w:t>k= 0; k&lt;</w:t>
      </w:r>
      <w:proofErr w:type="spellStart"/>
      <w:r w:rsidRPr="002B5EA1">
        <w:rPr>
          <w:rFonts w:ascii="Times New Roman" w:eastAsia="宋体" w:hAnsi="Times New Roman" w:cs="Times New Roman"/>
          <w:sz w:val="24"/>
        </w:rPr>
        <w:t>dif;k</w:t>
      </w:r>
      <w:proofErr w:type="spellEnd"/>
      <w:r w:rsidRPr="002B5EA1">
        <w:rPr>
          <w:rFonts w:ascii="Times New Roman" w:eastAsia="宋体" w:hAnsi="Times New Roman" w:cs="Times New Roman"/>
          <w:sz w:val="24"/>
        </w:rPr>
        <w:t>++)</w:t>
      </w:r>
    </w:p>
    <w:p w14:paraId="4B08DB08"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2DC78D83"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lcd_data</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lcd_cnt</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ThreshVolt</w:t>
      </w:r>
      <w:proofErr w:type="spellEnd"/>
      <w:r w:rsidRPr="002B5EA1">
        <w:rPr>
          <w:rFonts w:ascii="Times New Roman" w:eastAsia="宋体" w:hAnsi="Times New Roman" w:cs="Times New Roman"/>
          <w:sz w:val="24"/>
        </w:rPr>
        <w:t>;</w:t>
      </w:r>
    </w:p>
    <w:p w14:paraId="5B8C98A1"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TemplateDataSample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 xml:space="preserve">[kk++] +=   </w:t>
      </w:r>
      <w:proofErr w:type="spellStart"/>
      <w:r w:rsidRPr="002B5EA1">
        <w:rPr>
          <w:rFonts w:ascii="Times New Roman" w:eastAsia="宋体" w:hAnsi="Times New Roman" w:cs="Times New Roman"/>
          <w:sz w:val="24"/>
        </w:rPr>
        <w:t>ThreshVolt</w:t>
      </w:r>
      <w:proofErr w:type="spellEnd"/>
      <w:r w:rsidRPr="002B5EA1">
        <w:rPr>
          <w:rFonts w:ascii="Times New Roman" w:eastAsia="宋体" w:hAnsi="Times New Roman" w:cs="Times New Roman"/>
          <w:sz w:val="24"/>
        </w:rPr>
        <w:t>;</w:t>
      </w:r>
    </w:p>
    <w:p w14:paraId="3BC8419D"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0C89F7CF" w14:textId="77777777" w:rsidR="002B5EA1" w:rsidRPr="002B5EA1" w:rsidRDefault="002B5EA1" w:rsidP="002B5EA1">
      <w:pPr>
        <w:rPr>
          <w:rFonts w:ascii="Times New Roman" w:eastAsia="宋体" w:hAnsi="Times New Roman" w:cs="Times New Roman"/>
          <w:sz w:val="24"/>
        </w:rPr>
      </w:pPr>
    </w:p>
    <w:p w14:paraId="23F47686"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w:t>
      </w:r>
      <w:proofErr w:type="gramEnd"/>
      <w:r w:rsidRPr="002B5EA1">
        <w:rPr>
          <w:rFonts w:ascii="Times New Roman" w:eastAsia="宋体" w:hAnsi="Times New Roman" w:cs="Times New Roman"/>
          <w:sz w:val="24"/>
        </w:rPr>
        <w:t>k = 0; k&lt; section_midpos+1; k++)</w:t>
      </w:r>
    </w:p>
    <w:p w14:paraId="7473C09A"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17B0D08E"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lcd_data</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lcd_cnt</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w:t>
      </w:r>
    </w:p>
    <w:p w14:paraId="753D8DC2"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TemplateDataSample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 xml:space="preserve">[kk++] +=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w:t>
      </w:r>
    </w:p>
    <w:p w14:paraId="557431D4"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65A870A6"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09F679F5"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 xml:space="preserve">// right part of </w:t>
      </w:r>
      <w:proofErr w:type="spellStart"/>
      <w:r w:rsidRPr="002B5EA1">
        <w:rPr>
          <w:rFonts w:ascii="Times New Roman" w:eastAsia="宋体" w:hAnsi="Times New Roman" w:cs="Times New Roman"/>
          <w:sz w:val="24"/>
        </w:rPr>
        <w:t>section_midpos</w:t>
      </w:r>
      <w:proofErr w:type="spellEnd"/>
    </w:p>
    <w:p w14:paraId="4FB163D3"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if((</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sz</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section_midpos</w:t>
      </w:r>
      <w:proofErr w:type="spellEnd"/>
      <w:r w:rsidRPr="002B5EA1">
        <w:rPr>
          <w:rFonts w:ascii="Times New Roman" w:eastAsia="宋体" w:hAnsi="Times New Roman" w:cs="Times New Roman"/>
          <w:sz w:val="24"/>
        </w:rPr>
        <w:t>) &gt;= (</w:t>
      </w:r>
      <w:proofErr w:type="spellStart"/>
      <w:r w:rsidRPr="002B5EA1">
        <w:rPr>
          <w:rFonts w:ascii="Times New Roman" w:eastAsia="宋体" w:hAnsi="Times New Roman" w:cs="Times New Roman"/>
          <w:sz w:val="24"/>
        </w:rPr>
        <w:t>TemplateSize</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TemplatePeakPos</w:t>
      </w:r>
      <w:proofErr w:type="spellEnd"/>
      <w:r w:rsidRPr="002B5EA1">
        <w:rPr>
          <w:rFonts w:ascii="Times New Roman" w:eastAsia="宋体" w:hAnsi="Times New Roman" w:cs="Times New Roman"/>
          <w:sz w:val="24"/>
        </w:rPr>
        <w:t>))</w:t>
      </w:r>
    </w:p>
    <w:p w14:paraId="634F7BDA"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7B4F511A"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w:t>
      </w:r>
      <w:proofErr w:type="gramEnd"/>
      <w:r w:rsidRPr="002B5EA1">
        <w:rPr>
          <w:rFonts w:ascii="Times New Roman" w:eastAsia="宋体" w:hAnsi="Times New Roman" w:cs="Times New Roman"/>
          <w:sz w:val="24"/>
        </w:rPr>
        <w:t>k=</w:t>
      </w:r>
      <w:proofErr w:type="spellStart"/>
      <w:r w:rsidRPr="002B5EA1">
        <w:rPr>
          <w:rFonts w:ascii="Times New Roman" w:eastAsia="宋体" w:hAnsi="Times New Roman" w:cs="Times New Roman"/>
          <w:sz w:val="24"/>
        </w:rPr>
        <w:t>section_midpos</w:t>
      </w:r>
      <w:proofErr w:type="spellEnd"/>
      <w:r w:rsidRPr="002B5EA1">
        <w:rPr>
          <w:rFonts w:ascii="Times New Roman" w:eastAsia="宋体" w:hAnsi="Times New Roman" w:cs="Times New Roman"/>
          <w:sz w:val="24"/>
        </w:rPr>
        <w:t xml:space="preserve"> +1; k &lt; </w:t>
      </w:r>
      <w:proofErr w:type="spellStart"/>
      <w:r w:rsidRPr="002B5EA1">
        <w:rPr>
          <w:rFonts w:ascii="Times New Roman" w:eastAsia="宋体" w:hAnsi="Times New Roman" w:cs="Times New Roman"/>
          <w:sz w:val="24"/>
        </w:rPr>
        <w:t>TemplateSize+section_midpos</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TemplatePeakPos</w:t>
      </w:r>
      <w:proofErr w:type="spellEnd"/>
      <w:r w:rsidRPr="002B5EA1">
        <w:rPr>
          <w:rFonts w:ascii="Times New Roman" w:eastAsia="宋体" w:hAnsi="Times New Roman" w:cs="Times New Roman"/>
          <w:sz w:val="24"/>
        </w:rPr>
        <w:t>; k++ )</w:t>
      </w:r>
    </w:p>
    <w:p w14:paraId="2CE75CC4"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42DE8AAB"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lcd_data</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lcd_cnt</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w:t>
      </w:r>
    </w:p>
    <w:p w14:paraId="6E7A9630"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TemplateDataSample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 xml:space="preserve">[kk++] +=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w:t>
      </w:r>
    </w:p>
    <w:p w14:paraId="6FE0A7FF"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1899C585"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5E3B37BC"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 else: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sz</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section_midpos</w:t>
      </w:r>
      <w:proofErr w:type="spellEnd"/>
      <w:r w:rsidRPr="002B5EA1">
        <w:rPr>
          <w:rFonts w:ascii="Times New Roman" w:eastAsia="宋体" w:hAnsi="Times New Roman" w:cs="Times New Roman"/>
          <w:sz w:val="24"/>
        </w:rPr>
        <w:t>) &lt; (</w:t>
      </w:r>
      <w:proofErr w:type="spellStart"/>
      <w:r w:rsidRPr="002B5EA1">
        <w:rPr>
          <w:rFonts w:ascii="Times New Roman" w:eastAsia="宋体" w:hAnsi="Times New Roman" w:cs="Times New Roman"/>
          <w:sz w:val="24"/>
        </w:rPr>
        <w:t>TemplateSize</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TemplatePeakPos</w:t>
      </w:r>
      <w:proofErr w:type="spellEnd"/>
      <w:r w:rsidRPr="002B5EA1">
        <w:rPr>
          <w:rFonts w:ascii="Times New Roman" w:eastAsia="宋体" w:hAnsi="Times New Roman" w:cs="Times New Roman"/>
          <w:sz w:val="24"/>
        </w:rPr>
        <w:t>)</w:t>
      </w:r>
    </w:p>
    <w:p w14:paraId="20D61EE2"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else</w:t>
      </w:r>
    </w:p>
    <w:p w14:paraId="516B9A0B"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28017EF3"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dif</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TemplateSize</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TemplatePeakPos</w:t>
      </w:r>
      <w:proofErr w:type="spellEnd"/>
      <w:r w:rsidRPr="002B5EA1">
        <w:rPr>
          <w:rFonts w:ascii="Times New Roman" w:eastAsia="宋体" w:hAnsi="Times New Roman" w:cs="Times New Roman"/>
          <w:sz w:val="24"/>
        </w:rPr>
        <w:t>) -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sz</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section_midpos</w:t>
      </w:r>
      <w:proofErr w:type="spellEnd"/>
      <w:r w:rsidRPr="002B5EA1">
        <w:rPr>
          <w:rFonts w:ascii="Times New Roman" w:eastAsia="宋体" w:hAnsi="Times New Roman" w:cs="Times New Roman"/>
          <w:sz w:val="24"/>
        </w:rPr>
        <w:t>);</w:t>
      </w:r>
    </w:p>
    <w:p w14:paraId="5C6FF9C8"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w:t>
      </w:r>
      <w:proofErr w:type="gramEnd"/>
      <w:r w:rsidRPr="002B5EA1">
        <w:rPr>
          <w:rFonts w:ascii="Times New Roman" w:eastAsia="宋体" w:hAnsi="Times New Roman" w:cs="Times New Roman"/>
          <w:sz w:val="24"/>
        </w:rPr>
        <w:t>k=</w:t>
      </w:r>
      <w:proofErr w:type="spellStart"/>
      <w:r w:rsidRPr="002B5EA1">
        <w:rPr>
          <w:rFonts w:ascii="Times New Roman" w:eastAsia="宋体" w:hAnsi="Times New Roman" w:cs="Times New Roman"/>
          <w:sz w:val="24"/>
        </w:rPr>
        <w:t>section_midpos</w:t>
      </w:r>
      <w:proofErr w:type="spellEnd"/>
      <w:r w:rsidRPr="002B5EA1">
        <w:rPr>
          <w:rFonts w:ascii="Times New Roman" w:eastAsia="宋体" w:hAnsi="Times New Roman" w:cs="Times New Roman"/>
          <w:sz w:val="24"/>
        </w:rPr>
        <w:t xml:space="preserve"> +1; k &lt;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sz</w:t>
      </w:r>
      <w:proofErr w:type="spellEnd"/>
      <w:r w:rsidRPr="002B5EA1">
        <w:rPr>
          <w:rFonts w:ascii="Times New Roman" w:eastAsia="宋体" w:hAnsi="Times New Roman" w:cs="Times New Roman"/>
          <w:sz w:val="24"/>
        </w:rPr>
        <w:t xml:space="preserve"> ; k++ )</w:t>
      </w:r>
    </w:p>
    <w:p w14:paraId="4ECE4EC3"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5BB07843"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lcd_data</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lcd_cnt</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w:t>
      </w:r>
    </w:p>
    <w:p w14:paraId="1C0291FC"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TemplateDataSample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 xml:space="preserve">[kk++] +=   </w:t>
      </w:r>
      <w:proofErr w:type="spellStart"/>
      <w:r w:rsidRPr="002B5EA1">
        <w:rPr>
          <w:rFonts w:ascii="Times New Roman" w:eastAsia="宋体" w:hAnsi="Times New Roman" w:cs="Times New Roman"/>
          <w:sz w:val="24"/>
        </w:rPr>
        <w:t>Template_Sample</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w:t>
      </w:r>
    </w:p>
    <w:p w14:paraId="29A73CC0"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0FD2612D"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w:t>
      </w:r>
      <w:proofErr w:type="gramEnd"/>
      <w:r w:rsidRPr="002B5EA1">
        <w:rPr>
          <w:rFonts w:ascii="Times New Roman" w:eastAsia="宋体" w:hAnsi="Times New Roman" w:cs="Times New Roman"/>
          <w:sz w:val="24"/>
        </w:rPr>
        <w:t>k= 0; k&lt;</w:t>
      </w:r>
      <w:proofErr w:type="spellStart"/>
      <w:r w:rsidRPr="002B5EA1">
        <w:rPr>
          <w:rFonts w:ascii="Times New Roman" w:eastAsia="宋体" w:hAnsi="Times New Roman" w:cs="Times New Roman"/>
          <w:sz w:val="24"/>
        </w:rPr>
        <w:t>dif;k</w:t>
      </w:r>
      <w:proofErr w:type="spellEnd"/>
      <w:r w:rsidRPr="002B5EA1">
        <w:rPr>
          <w:rFonts w:ascii="Times New Roman" w:eastAsia="宋体" w:hAnsi="Times New Roman" w:cs="Times New Roman"/>
          <w:sz w:val="24"/>
        </w:rPr>
        <w:t>++)</w:t>
      </w:r>
    </w:p>
    <w:p w14:paraId="14E6C382"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73E702A1"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lcd_data</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lcd_cnt</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ThreshVolt</w:t>
      </w:r>
      <w:proofErr w:type="spellEnd"/>
      <w:r w:rsidRPr="002B5EA1">
        <w:rPr>
          <w:rFonts w:ascii="Times New Roman" w:eastAsia="宋体" w:hAnsi="Times New Roman" w:cs="Times New Roman"/>
          <w:sz w:val="24"/>
        </w:rPr>
        <w:t>;</w:t>
      </w:r>
    </w:p>
    <w:p w14:paraId="005CC15E"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TemplateDataSample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 xml:space="preserve">[kk++] +=   </w:t>
      </w:r>
      <w:proofErr w:type="spellStart"/>
      <w:r w:rsidRPr="002B5EA1">
        <w:rPr>
          <w:rFonts w:ascii="Times New Roman" w:eastAsia="宋体" w:hAnsi="Times New Roman" w:cs="Times New Roman"/>
          <w:sz w:val="24"/>
        </w:rPr>
        <w:t>ThreshVolt</w:t>
      </w:r>
      <w:proofErr w:type="spellEnd"/>
      <w:r w:rsidRPr="002B5EA1">
        <w:rPr>
          <w:rFonts w:ascii="Times New Roman" w:eastAsia="宋体" w:hAnsi="Times New Roman" w:cs="Times New Roman"/>
          <w:sz w:val="24"/>
        </w:rPr>
        <w:t>;</w:t>
      </w:r>
    </w:p>
    <w:p w14:paraId="0172F5C4"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324AFFAD"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023F5CCA"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53D76E60"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lastRenderedPageBreak/>
        <w:t>}</w:t>
      </w:r>
    </w:p>
    <w:p w14:paraId="0AB22D2D"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707BC8B9"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TIM_</w:t>
      </w:r>
      <w:proofErr w:type="gramStart"/>
      <w:r w:rsidRPr="002B5EA1">
        <w:rPr>
          <w:rFonts w:ascii="Times New Roman" w:eastAsia="宋体" w:hAnsi="Times New Roman" w:cs="Times New Roman"/>
          <w:sz w:val="24"/>
        </w:rPr>
        <w:t>Cmd</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 xml:space="preserve">TIM6,ENABLE);       </w:t>
      </w:r>
    </w:p>
    <w:p w14:paraId="57D055F2"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DrawCurve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lcd_</w:t>
      </w:r>
      <w:proofErr w:type="gramStart"/>
      <w:r w:rsidRPr="002B5EA1">
        <w:rPr>
          <w:rFonts w:ascii="Times New Roman" w:eastAsia="宋体" w:hAnsi="Times New Roman" w:cs="Times New Roman"/>
          <w:sz w:val="24"/>
        </w:rPr>
        <w:t>data,lcd</w:t>
      </w:r>
      <w:proofErr w:type="gramEnd"/>
      <w:r w:rsidRPr="002B5EA1">
        <w:rPr>
          <w:rFonts w:ascii="Times New Roman" w:eastAsia="宋体" w:hAnsi="Times New Roman" w:cs="Times New Roman"/>
          <w:sz w:val="24"/>
        </w:rPr>
        <w:t>_cnt</w:t>
      </w:r>
      <w:proofErr w:type="spellEnd"/>
      <w:r w:rsidRPr="002B5EA1">
        <w:rPr>
          <w:rFonts w:ascii="Times New Roman" w:eastAsia="宋体" w:hAnsi="Times New Roman" w:cs="Times New Roman"/>
          <w:sz w:val="24"/>
        </w:rPr>
        <w:t>);</w:t>
      </w:r>
    </w:p>
    <w:p w14:paraId="6E7DFEC0"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lcd_show_</w:t>
      </w:r>
      <w:proofErr w:type="gramStart"/>
      <w:r w:rsidRPr="002B5EA1">
        <w:rPr>
          <w:rFonts w:ascii="Times New Roman" w:eastAsia="宋体" w:hAnsi="Times New Roman" w:cs="Times New Roman"/>
          <w:sz w:val="24"/>
        </w:rPr>
        <w:t>string</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20,210, 16, "Remaining:%d",</w:t>
      </w:r>
      <w:proofErr w:type="spellStart"/>
      <w:r w:rsidRPr="002B5EA1">
        <w:rPr>
          <w:rFonts w:ascii="Times New Roman" w:eastAsia="宋体" w:hAnsi="Times New Roman" w:cs="Times New Roman"/>
          <w:sz w:val="24"/>
        </w:rPr>
        <w:t>SampleTrainNum</w:t>
      </w:r>
      <w:proofErr w:type="spellEnd"/>
      <w:r w:rsidRPr="002B5EA1">
        <w:rPr>
          <w:rFonts w:ascii="Times New Roman" w:eastAsia="宋体" w:hAnsi="Times New Roman" w:cs="Times New Roman"/>
          <w:sz w:val="24"/>
        </w:rPr>
        <w:t xml:space="preserve"> - </w:t>
      </w:r>
      <w:proofErr w:type="spellStart"/>
      <w:r w:rsidRPr="002B5EA1">
        <w:rPr>
          <w:rFonts w:ascii="Times New Roman" w:eastAsia="宋体" w:hAnsi="Times New Roman" w:cs="Times New Roman"/>
          <w:sz w:val="24"/>
        </w:rPr>
        <w:t>jj</w:t>
      </w:r>
      <w:proofErr w:type="spellEnd"/>
      <w:r w:rsidRPr="002B5EA1">
        <w:rPr>
          <w:rFonts w:ascii="Times New Roman" w:eastAsia="宋体" w:hAnsi="Times New Roman" w:cs="Times New Roman"/>
          <w:sz w:val="24"/>
        </w:rPr>
        <w:t>);</w:t>
      </w:r>
    </w:p>
    <w:p w14:paraId="72A303C8"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72D50F8E"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r w:rsidRPr="002B5EA1">
        <w:rPr>
          <w:rFonts w:ascii="Times New Roman" w:eastAsia="宋体" w:hAnsi="Times New Roman" w:cs="Times New Roman"/>
          <w:sz w:val="24"/>
        </w:rPr>
        <w:t>获取到若干个样本数据之后，做一个平均值，得到最后的用于匹配的模板。</w:t>
      </w:r>
    </w:p>
    <w:p w14:paraId="72C2BD2F"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TIM_</w:t>
      </w:r>
      <w:proofErr w:type="gramStart"/>
      <w:r w:rsidRPr="002B5EA1">
        <w:rPr>
          <w:rFonts w:ascii="Times New Roman" w:eastAsia="宋体" w:hAnsi="Times New Roman" w:cs="Times New Roman"/>
          <w:sz w:val="24"/>
        </w:rPr>
        <w:t>Cmd</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 xml:space="preserve">TIM6,DISABLE);      </w:t>
      </w:r>
    </w:p>
    <w:p w14:paraId="33E0A4FE"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for( k</w:t>
      </w:r>
      <w:proofErr w:type="gramEnd"/>
      <w:r w:rsidRPr="002B5EA1">
        <w:rPr>
          <w:rFonts w:ascii="Times New Roman" w:eastAsia="宋体" w:hAnsi="Times New Roman" w:cs="Times New Roman"/>
          <w:sz w:val="24"/>
        </w:rPr>
        <w:t xml:space="preserve">=0;k&lt; </w:t>
      </w:r>
      <w:proofErr w:type="spellStart"/>
      <w:r w:rsidRPr="002B5EA1">
        <w:rPr>
          <w:rFonts w:ascii="Times New Roman" w:eastAsia="宋体" w:hAnsi="Times New Roman" w:cs="Times New Roman"/>
          <w:sz w:val="24"/>
        </w:rPr>
        <w:t>TemplateSize</w:t>
      </w:r>
      <w:proofErr w:type="spellEnd"/>
      <w:r w:rsidRPr="002B5EA1">
        <w:rPr>
          <w:rFonts w:ascii="Times New Roman" w:eastAsia="宋体" w:hAnsi="Times New Roman" w:cs="Times New Roman"/>
          <w:sz w:val="24"/>
        </w:rPr>
        <w:t>; k++)</w:t>
      </w:r>
    </w:p>
    <w:p w14:paraId="4C2673EC"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p>
    <w:p w14:paraId="7A3A01CB"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TemplateDataSample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 xml:space="preserve">[k] = </w:t>
      </w:r>
      <w:proofErr w:type="spellStart"/>
      <w:r w:rsidRPr="002B5EA1">
        <w:rPr>
          <w:rFonts w:ascii="Times New Roman" w:eastAsia="宋体" w:hAnsi="Times New Roman" w:cs="Times New Roman"/>
          <w:sz w:val="24"/>
        </w:rPr>
        <w:t>TemplateDataSample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[k]/</w:t>
      </w:r>
      <w:proofErr w:type="spellStart"/>
      <w:r w:rsidRPr="002B5EA1">
        <w:rPr>
          <w:rFonts w:ascii="Times New Roman" w:eastAsia="宋体" w:hAnsi="Times New Roman" w:cs="Times New Roman"/>
          <w:sz w:val="24"/>
        </w:rPr>
        <w:t>SampleTrainNum</w:t>
      </w:r>
      <w:proofErr w:type="spellEnd"/>
      <w:r w:rsidRPr="002B5EA1">
        <w:rPr>
          <w:rFonts w:ascii="Times New Roman" w:eastAsia="宋体" w:hAnsi="Times New Roman" w:cs="Times New Roman"/>
          <w:sz w:val="24"/>
        </w:rPr>
        <w:t>;</w:t>
      </w:r>
    </w:p>
    <w:p w14:paraId="72D0BEAA" w14:textId="440A2C84" w:rsidR="002B5EA1" w:rsidRPr="002B5EA1" w:rsidRDefault="002B5EA1" w:rsidP="002B5EA1">
      <w:pPr>
        <w:rPr>
          <w:rFonts w:ascii="Times New Roman" w:eastAsia="宋体" w:hAnsi="Times New Roman" w:cs="Times New Roman" w:hint="eastAsia"/>
          <w:sz w:val="24"/>
        </w:rPr>
      </w:pPr>
      <w:r w:rsidRPr="002B5EA1">
        <w:rPr>
          <w:rFonts w:ascii="Times New Roman" w:eastAsia="宋体" w:hAnsi="Times New Roman" w:cs="Times New Roman"/>
          <w:sz w:val="24"/>
        </w:rPr>
        <w:t>}</w:t>
      </w:r>
    </w:p>
    <w:p w14:paraId="2E44E078"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//factor</w:t>
      </w:r>
      <w:r w:rsidRPr="002B5EA1">
        <w:rPr>
          <w:rFonts w:ascii="Times New Roman" w:eastAsia="宋体" w:hAnsi="Times New Roman" w:cs="Times New Roman"/>
          <w:sz w:val="24"/>
        </w:rPr>
        <w:t>表示系数，需要根据实际测试调整。不同的姿态样本可以设置不同的系数</w:t>
      </w:r>
    </w:p>
    <w:p w14:paraId="53D0729C" w14:textId="77777777" w:rsidR="002B5EA1" w:rsidRPr="002B5EA1" w:rsidRDefault="002B5EA1" w:rsidP="002B5EA1">
      <w:pPr>
        <w:rPr>
          <w:rFonts w:ascii="Times New Roman" w:eastAsia="宋体" w:hAnsi="Times New Roman" w:cs="Times New Roman"/>
          <w:sz w:val="24"/>
        </w:rPr>
      </w:pPr>
      <w:r w:rsidRPr="002B5EA1">
        <w:rPr>
          <w:rFonts w:ascii="Times New Roman" w:eastAsia="宋体" w:hAnsi="Times New Roman" w:cs="Times New Roman"/>
          <w:sz w:val="24"/>
        </w:rPr>
        <w:t>//</w:t>
      </w:r>
      <w:r w:rsidRPr="002B5EA1">
        <w:rPr>
          <w:rFonts w:ascii="Times New Roman" w:eastAsia="宋体" w:hAnsi="Times New Roman" w:cs="Times New Roman"/>
          <w:sz w:val="24"/>
        </w:rPr>
        <w:t>将模板数据保存到固定</w:t>
      </w:r>
      <w:r w:rsidRPr="002B5EA1">
        <w:rPr>
          <w:rFonts w:ascii="Times New Roman" w:eastAsia="宋体" w:hAnsi="Times New Roman" w:cs="Times New Roman"/>
          <w:sz w:val="24"/>
        </w:rPr>
        <w:t>flash</w:t>
      </w:r>
      <w:r w:rsidRPr="002B5EA1">
        <w:rPr>
          <w:rFonts w:ascii="Times New Roman" w:eastAsia="宋体" w:hAnsi="Times New Roman" w:cs="Times New Roman"/>
          <w:sz w:val="24"/>
        </w:rPr>
        <w:t>地址。</w:t>
      </w:r>
      <w:r w:rsidRPr="002B5EA1">
        <w:rPr>
          <w:rFonts w:ascii="Times New Roman" w:eastAsia="宋体" w:hAnsi="Times New Roman" w:cs="Times New Roman"/>
          <w:sz w:val="24"/>
        </w:rPr>
        <w:t xml:space="preserve"> </w:t>
      </w:r>
      <w:r w:rsidRPr="002B5EA1">
        <w:rPr>
          <w:rFonts w:ascii="Times New Roman" w:eastAsia="宋体" w:hAnsi="Times New Roman" w:cs="Times New Roman"/>
          <w:sz w:val="24"/>
        </w:rPr>
        <w:t>重启之后就能直接把模板从</w:t>
      </w:r>
      <w:r w:rsidRPr="002B5EA1">
        <w:rPr>
          <w:rFonts w:ascii="Times New Roman" w:eastAsia="宋体" w:hAnsi="Times New Roman" w:cs="Times New Roman"/>
          <w:sz w:val="24"/>
        </w:rPr>
        <w:t>flash</w:t>
      </w:r>
      <w:r w:rsidRPr="002B5EA1">
        <w:rPr>
          <w:rFonts w:ascii="Times New Roman" w:eastAsia="宋体" w:hAnsi="Times New Roman" w:cs="Times New Roman"/>
          <w:sz w:val="24"/>
        </w:rPr>
        <w:t>读到</w:t>
      </w:r>
      <w:r w:rsidRPr="002B5EA1">
        <w:rPr>
          <w:rFonts w:ascii="Times New Roman" w:eastAsia="宋体" w:hAnsi="Times New Roman" w:cs="Times New Roman"/>
          <w:sz w:val="24"/>
        </w:rPr>
        <w:t>ram</w:t>
      </w:r>
      <w:r w:rsidRPr="002B5EA1">
        <w:rPr>
          <w:rFonts w:ascii="Times New Roman" w:eastAsia="宋体" w:hAnsi="Times New Roman" w:cs="Times New Roman"/>
          <w:sz w:val="24"/>
        </w:rPr>
        <w:t>里</w:t>
      </w:r>
    </w:p>
    <w:p w14:paraId="7EC9BB10"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TemplateSave(</w:t>
      </w:r>
      <w:proofErr w:type="gramEnd"/>
      <w:r w:rsidRPr="002B5EA1">
        <w:rPr>
          <w:rFonts w:ascii="Times New Roman" w:eastAsia="宋体" w:hAnsi="Times New Roman" w:cs="Times New Roman"/>
          <w:sz w:val="24"/>
        </w:rPr>
        <w:t>AddrTemp[num_temp],TemplateDataSample[num_temp]-&gt;p_data,TemplateSize);</w:t>
      </w:r>
    </w:p>
    <w:p w14:paraId="1C1A4056"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TemplateSave(</w:t>
      </w:r>
      <w:proofErr w:type="gramEnd"/>
      <w:r w:rsidRPr="002B5EA1">
        <w:rPr>
          <w:rFonts w:ascii="Times New Roman" w:eastAsia="宋体" w:hAnsi="Times New Roman" w:cs="Times New Roman"/>
          <w:sz w:val="24"/>
        </w:rPr>
        <w:t>AddrTempSize[num_temp],&amp;(TemplateDataSample[num_temp]-&gt;sz),1);</w:t>
      </w:r>
    </w:p>
    <w:p w14:paraId="7559F70F"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DrawCurve(</w:t>
      </w:r>
      <w:proofErr w:type="gramEnd"/>
      <w:r w:rsidRPr="002B5EA1">
        <w:rPr>
          <w:rFonts w:ascii="Times New Roman" w:eastAsia="宋体" w:hAnsi="Times New Roman" w:cs="Times New Roman"/>
          <w:sz w:val="24"/>
        </w:rPr>
        <w:t>TemplateDataSample[num_temp]-&gt;p_data,TemplateDataSample[num_temp]-&gt;sz);</w:t>
      </w:r>
    </w:p>
    <w:p w14:paraId="1767F69C"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lcd_show_</w:t>
      </w:r>
      <w:proofErr w:type="gramStart"/>
      <w:r w:rsidRPr="002B5EA1">
        <w:rPr>
          <w:rFonts w:ascii="Times New Roman" w:eastAsia="宋体" w:hAnsi="Times New Roman" w:cs="Times New Roman"/>
          <w:sz w:val="24"/>
        </w:rPr>
        <w:t>string</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40, 20, 24, "Template-%d Curve",</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w:t>
      </w:r>
    </w:p>
    <w:p w14:paraId="0A6C7167"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Delay_</w:t>
      </w:r>
      <w:proofErr w:type="gramStart"/>
      <w:r w:rsidRPr="002B5EA1">
        <w:rPr>
          <w:rFonts w:ascii="Times New Roman" w:eastAsia="宋体" w:hAnsi="Times New Roman" w:cs="Times New Roman"/>
          <w:sz w:val="24"/>
        </w:rPr>
        <w:t>Ms</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2000);</w:t>
      </w:r>
    </w:p>
    <w:p w14:paraId="7D472EC4"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w:t>
      </w:r>
      <w:proofErr w:type="gramStart"/>
      <w:r w:rsidRPr="002B5EA1">
        <w:rPr>
          <w:rFonts w:ascii="Times New Roman" w:eastAsia="宋体" w:hAnsi="Times New Roman" w:cs="Times New Roman"/>
          <w:sz w:val="24"/>
        </w:rPr>
        <w:t>clear</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BLACK);</w:t>
      </w:r>
    </w:p>
    <w:p w14:paraId="2EDA17CE"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lcd_show_</w:t>
      </w:r>
      <w:proofErr w:type="gramStart"/>
      <w:r w:rsidRPr="002B5EA1">
        <w:rPr>
          <w:rFonts w:ascii="Times New Roman" w:eastAsia="宋体" w:hAnsi="Times New Roman" w:cs="Times New Roman"/>
          <w:sz w:val="24"/>
        </w:rPr>
        <w:t>string</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10, 120, 16, "Template-%d Training Done",</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w:t>
      </w:r>
    </w:p>
    <w:p w14:paraId="7FD00463"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Delay_</w:t>
      </w:r>
      <w:proofErr w:type="gramStart"/>
      <w:r w:rsidRPr="002B5EA1">
        <w:rPr>
          <w:rFonts w:ascii="Times New Roman" w:eastAsia="宋体" w:hAnsi="Times New Roman" w:cs="Times New Roman"/>
          <w:sz w:val="24"/>
        </w:rPr>
        <w:t>Ms</w:t>
      </w:r>
      <w:proofErr w:type="spellEnd"/>
      <w:r w:rsidRPr="002B5EA1">
        <w:rPr>
          <w:rFonts w:ascii="Times New Roman" w:eastAsia="宋体" w:hAnsi="Times New Roman" w:cs="Times New Roman"/>
          <w:sz w:val="24"/>
        </w:rPr>
        <w:t>(</w:t>
      </w:r>
      <w:proofErr w:type="gramEnd"/>
      <w:r w:rsidRPr="002B5EA1">
        <w:rPr>
          <w:rFonts w:ascii="Times New Roman" w:eastAsia="宋体" w:hAnsi="Times New Roman" w:cs="Times New Roman"/>
          <w:sz w:val="24"/>
        </w:rPr>
        <w:t>1000);</w:t>
      </w:r>
    </w:p>
    <w:p w14:paraId="6A453FE6" w14:textId="30B2CD92" w:rsidR="002B5EA1" w:rsidRDefault="002B5EA1" w:rsidP="002B5EA1">
      <w:pPr>
        <w:rPr>
          <w:rFonts w:ascii="Times New Roman" w:eastAsia="宋体" w:hAnsi="Times New Roman" w:cs="Times New Roman"/>
          <w:sz w:val="24"/>
        </w:rPr>
      </w:pPr>
    </w:p>
    <w:p w14:paraId="56851B00" w14:textId="533F39B9" w:rsidR="00E9160D" w:rsidRPr="002B5EA1" w:rsidRDefault="00E9160D" w:rsidP="002B5EA1">
      <w:pPr>
        <w:rPr>
          <w:rFonts w:ascii="Times New Roman" w:eastAsia="宋体" w:hAnsi="Times New Roman" w:cs="Times New Roman" w:hint="eastAsia"/>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释放内存</w:t>
      </w:r>
    </w:p>
    <w:p w14:paraId="7DB15728"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free(</w:t>
      </w:r>
      <w:proofErr w:type="spellStart"/>
      <w:proofErr w:type="gramEnd"/>
      <w:r w:rsidRPr="002B5EA1">
        <w:rPr>
          <w:rFonts w:ascii="Times New Roman" w:eastAsia="宋体" w:hAnsi="Times New Roman" w:cs="Times New Roman"/>
          <w:sz w:val="24"/>
        </w:rPr>
        <w:t>TemplateDataSample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w:t>
      </w:r>
    </w:p>
    <w:p w14:paraId="17699C5C"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TemplateDataSample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]-&gt;</w:t>
      </w:r>
      <w:proofErr w:type="spellStart"/>
      <w:r w:rsidRPr="002B5EA1">
        <w:rPr>
          <w:rFonts w:ascii="Times New Roman" w:eastAsia="宋体" w:hAnsi="Times New Roman" w:cs="Times New Roman"/>
          <w:sz w:val="24"/>
        </w:rPr>
        <w:t>p_data</w:t>
      </w:r>
      <w:proofErr w:type="spellEnd"/>
      <w:r w:rsidRPr="002B5EA1">
        <w:rPr>
          <w:rFonts w:ascii="Times New Roman" w:eastAsia="宋体" w:hAnsi="Times New Roman" w:cs="Times New Roman"/>
          <w:sz w:val="24"/>
        </w:rPr>
        <w:t xml:space="preserve"> = NULL;</w:t>
      </w:r>
    </w:p>
    <w:p w14:paraId="49A02E98" w14:textId="77777777" w:rsidR="002B5EA1" w:rsidRPr="002B5EA1" w:rsidRDefault="002B5EA1" w:rsidP="002B5EA1">
      <w:pPr>
        <w:rPr>
          <w:rFonts w:ascii="Times New Roman" w:eastAsia="宋体" w:hAnsi="Times New Roman" w:cs="Times New Roman"/>
          <w:sz w:val="24"/>
        </w:rPr>
      </w:pPr>
      <w:proofErr w:type="gramStart"/>
      <w:r w:rsidRPr="002B5EA1">
        <w:rPr>
          <w:rFonts w:ascii="Times New Roman" w:eastAsia="宋体" w:hAnsi="Times New Roman" w:cs="Times New Roman"/>
          <w:sz w:val="24"/>
        </w:rPr>
        <w:t>free(</w:t>
      </w:r>
      <w:proofErr w:type="spellStart"/>
      <w:proofErr w:type="gramEnd"/>
      <w:r w:rsidRPr="002B5EA1">
        <w:rPr>
          <w:rFonts w:ascii="Times New Roman" w:eastAsia="宋体" w:hAnsi="Times New Roman" w:cs="Times New Roman"/>
          <w:sz w:val="24"/>
        </w:rPr>
        <w:t>TemplateDataSample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w:t>
      </w:r>
    </w:p>
    <w:p w14:paraId="21284766" w14:textId="77777777" w:rsidR="002B5EA1" w:rsidRPr="002B5EA1" w:rsidRDefault="002B5EA1" w:rsidP="002B5EA1">
      <w:pPr>
        <w:rPr>
          <w:rFonts w:ascii="Times New Roman" w:eastAsia="宋体" w:hAnsi="Times New Roman" w:cs="Times New Roman"/>
          <w:sz w:val="24"/>
        </w:rPr>
      </w:pPr>
      <w:proofErr w:type="spellStart"/>
      <w:r w:rsidRPr="002B5EA1">
        <w:rPr>
          <w:rFonts w:ascii="Times New Roman" w:eastAsia="宋体" w:hAnsi="Times New Roman" w:cs="Times New Roman"/>
          <w:sz w:val="24"/>
        </w:rPr>
        <w:t>TemplateDataSample</w:t>
      </w:r>
      <w:proofErr w:type="spellEnd"/>
      <w:r w:rsidRPr="002B5EA1">
        <w:rPr>
          <w:rFonts w:ascii="Times New Roman" w:eastAsia="宋体" w:hAnsi="Times New Roman" w:cs="Times New Roman"/>
          <w:sz w:val="24"/>
        </w:rPr>
        <w:t>[</w:t>
      </w:r>
      <w:proofErr w:type="spellStart"/>
      <w:r w:rsidRPr="002B5EA1">
        <w:rPr>
          <w:rFonts w:ascii="Times New Roman" w:eastAsia="宋体" w:hAnsi="Times New Roman" w:cs="Times New Roman"/>
          <w:sz w:val="24"/>
        </w:rPr>
        <w:t>num_temp</w:t>
      </w:r>
      <w:proofErr w:type="spellEnd"/>
      <w:r w:rsidRPr="002B5EA1">
        <w:rPr>
          <w:rFonts w:ascii="Times New Roman" w:eastAsia="宋体" w:hAnsi="Times New Roman" w:cs="Times New Roman"/>
          <w:sz w:val="24"/>
        </w:rPr>
        <w:t>] = NULL;</w:t>
      </w:r>
    </w:p>
    <w:p w14:paraId="2147E727" w14:textId="77777777" w:rsidR="002B5EA1" w:rsidRPr="002B5EA1" w:rsidRDefault="002B5EA1" w:rsidP="002B5EA1">
      <w:pPr>
        <w:rPr>
          <w:rFonts w:ascii="Times New Roman" w:eastAsia="宋体" w:hAnsi="Times New Roman" w:cs="Times New Roman"/>
          <w:sz w:val="24"/>
        </w:rPr>
      </w:pPr>
    </w:p>
    <w:p w14:paraId="0C4058F2" w14:textId="10EB7ED1" w:rsidR="005F66C4" w:rsidRPr="005F66C4" w:rsidRDefault="005F66C4" w:rsidP="005F66C4">
      <w:pPr>
        <w:pStyle w:val="a9"/>
        <w:numPr>
          <w:ilvl w:val="0"/>
          <w:numId w:val="10"/>
        </w:numPr>
        <w:ind w:firstLineChars="0"/>
        <w:rPr>
          <w:ins w:id="107" w:author="XIANG JI" w:date="2022-07-09T10:59:00Z"/>
          <w:rFonts w:ascii="Times New Roman" w:eastAsia="宋体" w:hAnsi="Times New Roman" w:cs="Times New Roman" w:hint="eastAsia"/>
          <w:sz w:val="24"/>
        </w:rPr>
      </w:pP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匹配算法</w:t>
      </w:r>
      <w:r>
        <w:rPr>
          <w:rFonts w:ascii="Times New Roman" w:eastAsia="宋体" w:hAnsi="Times New Roman" w:cs="Times New Roman" w:hint="eastAsia"/>
          <w:sz w:val="24"/>
        </w:rPr>
        <w:t>:</w:t>
      </w:r>
    </w:p>
    <w:p w14:paraId="55C21562" w14:textId="0FEB784B" w:rsidR="005F66C4" w:rsidRDefault="005F66C4" w:rsidP="00B1751F">
      <w:pPr>
        <w:rPr>
          <w:rFonts w:ascii="Times New Roman" w:eastAsia="宋体" w:hAnsi="Times New Roman" w:cs="Times New Roman"/>
          <w:sz w:val="24"/>
        </w:rPr>
      </w:pPr>
    </w:p>
    <w:p w14:paraId="5D4E981D"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 xml:space="preserve">// </w:t>
      </w:r>
      <w:r w:rsidRPr="00E9160D">
        <w:rPr>
          <w:rFonts w:ascii="Times New Roman" w:eastAsia="宋体" w:hAnsi="Times New Roman" w:cs="Times New Roman"/>
          <w:sz w:val="24"/>
        </w:rPr>
        <w:t>开始计算距离矩阵</w:t>
      </w:r>
      <w:r w:rsidRPr="00E9160D">
        <w:rPr>
          <w:rFonts w:ascii="Times New Roman" w:eastAsia="宋体" w:hAnsi="Times New Roman" w:cs="Times New Roman"/>
          <w:sz w:val="24"/>
        </w:rPr>
        <w:t>D</w:t>
      </w:r>
    </w:p>
    <w:p w14:paraId="2B2E74B7"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 xml:space="preserve">// </w:t>
      </w:r>
      <w:r w:rsidRPr="00E9160D">
        <w:rPr>
          <w:rFonts w:ascii="Times New Roman" w:eastAsia="宋体" w:hAnsi="Times New Roman" w:cs="Times New Roman"/>
          <w:sz w:val="24"/>
        </w:rPr>
        <w:t>距离矩阵根据路径搜索范围限制</w:t>
      </w:r>
      <w:r w:rsidRPr="00E9160D">
        <w:rPr>
          <w:rFonts w:ascii="Times New Roman" w:eastAsia="宋体" w:hAnsi="Times New Roman" w:cs="Times New Roman"/>
          <w:sz w:val="24"/>
        </w:rPr>
        <w:t>w</w:t>
      </w:r>
      <w:r w:rsidRPr="00E9160D">
        <w:rPr>
          <w:rFonts w:ascii="Times New Roman" w:eastAsia="宋体" w:hAnsi="Times New Roman" w:cs="Times New Roman"/>
          <w:sz w:val="24"/>
        </w:rPr>
        <w:t>的值，在头、尾部分的距离矩阵与一般的有所不同</w:t>
      </w:r>
      <w:r w:rsidRPr="00E9160D">
        <w:rPr>
          <w:rFonts w:ascii="Times New Roman" w:eastAsia="宋体" w:hAnsi="Times New Roman" w:cs="Times New Roman"/>
          <w:sz w:val="24"/>
        </w:rPr>
        <w:t>,</w:t>
      </w:r>
      <w:r w:rsidRPr="00E9160D">
        <w:rPr>
          <w:rFonts w:ascii="Times New Roman" w:eastAsia="宋体" w:hAnsi="Times New Roman" w:cs="Times New Roman"/>
          <w:sz w:val="24"/>
        </w:rPr>
        <w:t>部分数值被置</w:t>
      </w:r>
      <w:r w:rsidRPr="00E9160D">
        <w:rPr>
          <w:rFonts w:ascii="Times New Roman" w:eastAsia="宋体" w:hAnsi="Times New Roman" w:cs="Times New Roman"/>
          <w:sz w:val="24"/>
        </w:rPr>
        <w:t>0xFFFF.</w:t>
      </w:r>
    </w:p>
    <w:p w14:paraId="304064B3"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for (</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 = 0; </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 &lt; w; </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w:t>
      </w:r>
    </w:p>
    <w:p w14:paraId="31640729"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w:t>
      </w:r>
    </w:p>
    <w:p w14:paraId="65738B74" w14:textId="77777777" w:rsidR="00E9160D" w:rsidRPr="00E9160D" w:rsidRDefault="00E9160D" w:rsidP="00E9160D">
      <w:pPr>
        <w:rPr>
          <w:rFonts w:ascii="Times New Roman" w:eastAsia="宋体" w:hAnsi="Times New Roman" w:cs="Times New Roman"/>
          <w:sz w:val="24"/>
        </w:rPr>
      </w:pPr>
      <w:proofErr w:type="spellStart"/>
      <w:r w:rsidRPr="00E9160D">
        <w:rPr>
          <w:rFonts w:ascii="Times New Roman" w:eastAsia="宋体" w:hAnsi="Times New Roman" w:cs="Times New Roman"/>
          <w:sz w:val="24"/>
        </w:rPr>
        <w:t>k_dtw</w:t>
      </w:r>
      <w:proofErr w:type="spellEnd"/>
      <w:r w:rsidRPr="00E9160D">
        <w:rPr>
          <w:rFonts w:ascii="Times New Roman" w:eastAsia="宋体" w:hAnsi="Times New Roman" w:cs="Times New Roman"/>
          <w:sz w:val="24"/>
        </w:rPr>
        <w:t xml:space="preserve"> = 0;</w:t>
      </w:r>
    </w:p>
    <w:p w14:paraId="1CB9DFFF"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lastRenderedPageBreak/>
        <w:t>for (</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xml:space="preserve"> = (</w:t>
      </w:r>
      <w:proofErr w:type="gramStart"/>
      <w:r w:rsidRPr="00E9160D">
        <w:rPr>
          <w:rFonts w:ascii="Times New Roman" w:eastAsia="宋体" w:hAnsi="Times New Roman" w:cs="Times New Roman"/>
          <w:sz w:val="24"/>
        </w:rPr>
        <w:t>w  -</w:t>
      </w:r>
      <w:proofErr w:type="gramEnd"/>
      <w:r w:rsidRPr="00E9160D">
        <w:rPr>
          <w:rFonts w:ascii="Times New Roman" w:eastAsia="宋体" w:hAnsi="Times New Roman" w:cs="Times New Roman"/>
          <w:sz w:val="24"/>
        </w:rPr>
        <w:t xml:space="preserve"> </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 </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xml:space="preserve"> &lt; 2 * w +1; </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w:t>
      </w:r>
    </w:p>
    <w:p w14:paraId="21D300F8"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w:t>
      </w:r>
    </w:p>
    <w:p w14:paraId="36D900F0"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D[</w:t>
      </w:r>
      <w:proofErr w:type="spellStart"/>
      <w:r w:rsidRPr="00E9160D">
        <w:rPr>
          <w:rFonts w:ascii="Times New Roman" w:eastAsia="宋体" w:hAnsi="Times New Roman" w:cs="Times New Roman"/>
          <w:sz w:val="24"/>
        </w:rPr>
        <w:t>i_</w:t>
      </w:r>
      <w:proofErr w:type="gramStart"/>
      <w:r w:rsidRPr="00E9160D">
        <w:rPr>
          <w:rFonts w:ascii="Times New Roman" w:eastAsia="宋体" w:hAnsi="Times New Roman" w:cs="Times New Roman"/>
          <w:sz w:val="24"/>
        </w:rPr>
        <w:t>dtw</w:t>
      </w:r>
      <w:proofErr w:type="spellEnd"/>
      <w:r w:rsidRPr="00E9160D">
        <w:rPr>
          <w:rFonts w:ascii="Times New Roman" w:eastAsia="宋体" w:hAnsi="Times New Roman" w:cs="Times New Roman"/>
          <w:sz w:val="24"/>
        </w:rPr>
        <w:t>][</w:t>
      </w:r>
      <w:proofErr w:type="spellStart"/>
      <w:proofErr w:type="gramEnd"/>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 abs(</w:t>
      </w:r>
      <w:proofErr w:type="spellStart"/>
      <w:r w:rsidRPr="00E9160D">
        <w:rPr>
          <w:rFonts w:ascii="Times New Roman" w:eastAsia="宋体" w:hAnsi="Times New Roman" w:cs="Times New Roman"/>
          <w:sz w:val="24"/>
        </w:rPr>
        <w:t>TemplateDataSample</w:t>
      </w:r>
      <w:proofErr w:type="spellEnd"/>
      <w:r w:rsidRPr="00E9160D">
        <w:rPr>
          <w:rFonts w:ascii="Times New Roman" w:eastAsia="宋体" w:hAnsi="Times New Roman" w:cs="Times New Roman"/>
          <w:sz w:val="24"/>
        </w:rPr>
        <w:t>[k]-&gt;</w:t>
      </w:r>
      <w:proofErr w:type="spellStart"/>
      <w:r w:rsidRPr="00E9160D">
        <w:rPr>
          <w:rFonts w:ascii="Times New Roman" w:eastAsia="宋体" w:hAnsi="Times New Roman" w:cs="Times New Roman"/>
          <w:sz w:val="24"/>
        </w:rPr>
        <w:t>p_data</w:t>
      </w:r>
      <w:proofErr w:type="spellEnd"/>
      <w:r w:rsidRPr="00E9160D">
        <w:rPr>
          <w:rFonts w:ascii="Times New Roman" w:eastAsia="宋体" w:hAnsi="Times New Roman" w:cs="Times New Roman"/>
          <w:sz w:val="24"/>
        </w:rPr>
        <w:t>[</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 DataStream[</w:t>
      </w:r>
      <w:proofErr w:type="spellStart"/>
      <w:r w:rsidRPr="00E9160D">
        <w:rPr>
          <w:rFonts w:ascii="Times New Roman" w:eastAsia="宋体" w:hAnsi="Times New Roman" w:cs="Times New Roman"/>
          <w:sz w:val="24"/>
        </w:rPr>
        <w:t>k_dtw+offset_start</w:t>
      </w:r>
      <w:proofErr w:type="spellEnd"/>
      <w:r w:rsidRPr="00E9160D">
        <w:rPr>
          <w:rFonts w:ascii="Times New Roman" w:eastAsia="宋体" w:hAnsi="Times New Roman" w:cs="Times New Roman"/>
          <w:sz w:val="24"/>
        </w:rPr>
        <w:t>]);</w:t>
      </w:r>
    </w:p>
    <w:p w14:paraId="3E05BEAB" w14:textId="77777777" w:rsidR="00E9160D" w:rsidRPr="00E9160D" w:rsidRDefault="00E9160D" w:rsidP="00E9160D">
      <w:pPr>
        <w:rPr>
          <w:rFonts w:ascii="Times New Roman" w:eastAsia="宋体" w:hAnsi="Times New Roman" w:cs="Times New Roman"/>
          <w:sz w:val="24"/>
        </w:rPr>
      </w:pPr>
      <w:proofErr w:type="spellStart"/>
      <w:r w:rsidRPr="00E9160D">
        <w:rPr>
          <w:rFonts w:ascii="Times New Roman" w:eastAsia="宋体" w:hAnsi="Times New Roman" w:cs="Times New Roman"/>
          <w:sz w:val="24"/>
        </w:rPr>
        <w:t>k_dtw</w:t>
      </w:r>
      <w:proofErr w:type="spellEnd"/>
      <w:r w:rsidRPr="00E9160D">
        <w:rPr>
          <w:rFonts w:ascii="Times New Roman" w:eastAsia="宋体" w:hAnsi="Times New Roman" w:cs="Times New Roman"/>
          <w:sz w:val="24"/>
        </w:rPr>
        <w:t>++;</w:t>
      </w:r>
    </w:p>
    <w:p w14:paraId="7D708AE5"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w:t>
      </w:r>
    </w:p>
    <w:p w14:paraId="618D7F28"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w:t>
      </w:r>
    </w:p>
    <w:p w14:paraId="0C540710"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 middle of D</w:t>
      </w:r>
    </w:p>
    <w:p w14:paraId="0E9FA903"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for (</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 = w; </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 &lt; (</w:t>
      </w:r>
      <w:proofErr w:type="spellStart"/>
      <w:r w:rsidRPr="00E9160D">
        <w:rPr>
          <w:rFonts w:ascii="Times New Roman" w:eastAsia="宋体" w:hAnsi="Times New Roman" w:cs="Times New Roman"/>
          <w:sz w:val="24"/>
        </w:rPr>
        <w:t>TemplateDataSample</w:t>
      </w:r>
      <w:proofErr w:type="spellEnd"/>
      <w:r w:rsidRPr="00E9160D">
        <w:rPr>
          <w:rFonts w:ascii="Times New Roman" w:eastAsia="宋体" w:hAnsi="Times New Roman" w:cs="Times New Roman"/>
          <w:sz w:val="24"/>
        </w:rPr>
        <w:t>[k]-&gt;</w:t>
      </w:r>
      <w:proofErr w:type="spellStart"/>
      <w:r w:rsidRPr="00E9160D">
        <w:rPr>
          <w:rFonts w:ascii="Times New Roman" w:eastAsia="宋体" w:hAnsi="Times New Roman" w:cs="Times New Roman"/>
          <w:sz w:val="24"/>
        </w:rPr>
        <w:t>sz</w:t>
      </w:r>
      <w:proofErr w:type="spellEnd"/>
      <w:r w:rsidRPr="00E9160D">
        <w:rPr>
          <w:rFonts w:ascii="Times New Roman" w:eastAsia="宋体" w:hAnsi="Times New Roman" w:cs="Times New Roman"/>
          <w:sz w:val="24"/>
        </w:rPr>
        <w:t xml:space="preserve"> - w); </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w:t>
      </w:r>
    </w:p>
    <w:p w14:paraId="56013C16" w14:textId="3894F868" w:rsidR="00E9160D" w:rsidRPr="00E9160D" w:rsidRDefault="00E9160D" w:rsidP="00E9160D">
      <w:pPr>
        <w:rPr>
          <w:rFonts w:ascii="Times New Roman" w:eastAsia="宋体" w:hAnsi="Times New Roman" w:cs="Times New Roman" w:hint="eastAsia"/>
          <w:sz w:val="24"/>
        </w:rPr>
      </w:pPr>
      <w:r w:rsidRPr="00E9160D">
        <w:rPr>
          <w:rFonts w:ascii="Times New Roman" w:eastAsia="宋体" w:hAnsi="Times New Roman" w:cs="Times New Roman"/>
          <w:sz w:val="24"/>
        </w:rPr>
        <w:t>{</w:t>
      </w:r>
    </w:p>
    <w:p w14:paraId="0B98355D" w14:textId="460A8C91" w:rsidR="00E9160D" w:rsidRPr="00E9160D" w:rsidRDefault="00E9160D" w:rsidP="00E9160D">
      <w:pPr>
        <w:rPr>
          <w:rFonts w:ascii="Times New Roman" w:eastAsia="宋体" w:hAnsi="Times New Roman" w:cs="Times New Roman" w:hint="eastAsia"/>
          <w:sz w:val="24"/>
        </w:rPr>
      </w:pPr>
      <w:proofErr w:type="spellStart"/>
      <w:r w:rsidRPr="00E9160D">
        <w:rPr>
          <w:rFonts w:ascii="Times New Roman" w:eastAsia="宋体" w:hAnsi="Times New Roman" w:cs="Times New Roman"/>
          <w:sz w:val="24"/>
        </w:rPr>
        <w:t>k_dtw</w:t>
      </w:r>
      <w:proofErr w:type="spellEnd"/>
      <w:r w:rsidRPr="00E9160D">
        <w:rPr>
          <w:rFonts w:ascii="Times New Roman" w:eastAsia="宋体" w:hAnsi="Times New Roman" w:cs="Times New Roman"/>
          <w:sz w:val="24"/>
        </w:rPr>
        <w:t xml:space="preserve"> = </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 - w;</w:t>
      </w:r>
    </w:p>
    <w:p w14:paraId="6943DC9E"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for (</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xml:space="preserve"> = 0; </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xml:space="preserve"> &lt; 2 * w + 1; </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w:t>
      </w:r>
    </w:p>
    <w:p w14:paraId="6B737D33"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w:t>
      </w:r>
    </w:p>
    <w:p w14:paraId="48970BA2"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D[</w:t>
      </w:r>
      <w:proofErr w:type="spellStart"/>
      <w:r w:rsidRPr="00E9160D">
        <w:rPr>
          <w:rFonts w:ascii="Times New Roman" w:eastAsia="宋体" w:hAnsi="Times New Roman" w:cs="Times New Roman"/>
          <w:sz w:val="24"/>
        </w:rPr>
        <w:t>i_</w:t>
      </w:r>
      <w:proofErr w:type="gramStart"/>
      <w:r w:rsidRPr="00E9160D">
        <w:rPr>
          <w:rFonts w:ascii="Times New Roman" w:eastAsia="宋体" w:hAnsi="Times New Roman" w:cs="Times New Roman"/>
          <w:sz w:val="24"/>
        </w:rPr>
        <w:t>dtw</w:t>
      </w:r>
      <w:proofErr w:type="spellEnd"/>
      <w:r w:rsidRPr="00E9160D">
        <w:rPr>
          <w:rFonts w:ascii="Times New Roman" w:eastAsia="宋体" w:hAnsi="Times New Roman" w:cs="Times New Roman"/>
          <w:sz w:val="24"/>
        </w:rPr>
        <w:t>][</w:t>
      </w:r>
      <w:proofErr w:type="spellStart"/>
      <w:proofErr w:type="gramEnd"/>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 abs(</w:t>
      </w:r>
      <w:proofErr w:type="spellStart"/>
      <w:r w:rsidRPr="00E9160D">
        <w:rPr>
          <w:rFonts w:ascii="Times New Roman" w:eastAsia="宋体" w:hAnsi="Times New Roman" w:cs="Times New Roman"/>
          <w:sz w:val="24"/>
        </w:rPr>
        <w:t>TemplateDataSample</w:t>
      </w:r>
      <w:proofErr w:type="spellEnd"/>
      <w:r w:rsidRPr="00E9160D">
        <w:rPr>
          <w:rFonts w:ascii="Times New Roman" w:eastAsia="宋体" w:hAnsi="Times New Roman" w:cs="Times New Roman"/>
          <w:sz w:val="24"/>
        </w:rPr>
        <w:t>[k]-&gt;</w:t>
      </w:r>
      <w:proofErr w:type="spellStart"/>
      <w:r w:rsidRPr="00E9160D">
        <w:rPr>
          <w:rFonts w:ascii="Times New Roman" w:eastAsia="宋体" w:hAnsi="Times New Roman" w:cs="Times New Roman"/>
          <w:sz w:val="24"/>
        </w:rPr>
        <w:t>p_data</w:t>
      </w:r>
      <w:proofErr w:type="spellEnd"/>
      <w:r w:rsidRPr="00E9160D">
        <w:rPr>
          <w:rFonts w:ascii="Times New Roman" w:eastAsia="宋体" w:hAnsi="Times New Roman" w:cs="Times New Roman"/>
          <w:sz w:val="24"/>
        </w:rPr>
        <w:t>[</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 DataStream[</w:t>
      </w:r>
      <w:proofErr w:type="spellStart"/>
      <w:r w:rsidRPr="00E9160D">
        <w:rPr>
          <w:rFonts w:ascii="Times New Roman" w:eastAsia="宋体" w:hAnsi="Times New Roman" w:cs="Times New Roman"/>
          <w:sz w:val="24"/>
        </w:rPr>
        <w:t>k_dtw+offset_start</w:t>
      </w:r>
      <w:proofErr w:type="spellEnd"/>
      <w:r w:rsidRPr="00E9160D">
        <w:rPr>
          <w:rFonts w:ascii="Times New Roman" w:eastAsia="宋体" w:hAnsi="Times New Roman" w:cs="Times New Roman"/>
          <w:sz w:val="24"/>
        </w:rPr>
        <w:t>]);</w:t>
      </w:r>
    </w:p>
    <w:p w14:paraId="65A6144D" w14:textId="77777777" w:rsidR="00E9160D" w:rsidRPr="00E9160D" w:rsidRDefault="00E9160D" w:rsidP="00E9160D">
      <w:pPr>
        <w:rPr>
          <w:rFonts w:ascii="Times New Roman" w:eastAsia="宋体" w:hAnsi="Times New Roman" w:cs="Times New Roman"/>
          <w:sz w:val="24"/>
        </w:rPr>
      </w:pPr>
      <w:proofErr w:type="spellStart"/>
      <w:r w:rsidRPr="00E9160D">
        <w:rPr>
          <w:rFonts w:ascii="Times New Roman" w:eastAsia="宋体" w:hAnsi="Times New Roman" w:cs="Times New Roman"/>
          <w:sz w:val="24"/>
        </w:rPr>
        <w:t>k_dtw</w:t>
      </w:r>
      <w:proofErr w:type="spellEnd"/>
      <w:r w:rsidRPr="00E9160D">
        <w:rPr>
          <w:rFonts w:ascii="Times New Roman" w:eastAsia="宋体" w:hAnsi="Times New Roman" w:cs="Times New Roman"/>
          <w:sz w:val="24"/>
        </w:rPr>
        <w:t>++;</w:t>
      </w:r>
    </w:p>
    <w:p w14:paraId="6AE93C77" w14:textId="41D5525A" w:rsidR="00E9160D" w:rsidRPr="00E9160D" w:rsidRDefault="00E9160D" w:rsidP="00E9160D">
      <w:pPr>
        <w:rPr>
          <w:rFonts w:ascii="Times New Roman" w:eastAsia="宋体" w:hAnsi="Times New Roman" w:cs="Times New Roman" w:hint="eastAsia"/>
          <w:sz w:val="24"/>
        </w:rPr>
      </w:pPr>
      <w:r w:rsidRPr="00E9160D">
        <w:rPr>
          <w:rFonts w:ascii="Times New Roman" w:eastAsia="宋体" w:hAnsi="Times New Roman" w:cs="Times New Roman"/>
          <w:sz w:val="24"/>
        </w:rPr>
        <w:t>}</w:t>
      </w:r>
    </w:p>
    <w:p w14:paraId="6AD4851D" w14:textId="2FC52123" w:rsidR="00E9160D" w:rsidRPr="00E9160D" w:rsidRDefault="00E9160D" w:rsidP="00E9160D">
      <w:pPr>
        <w:rPr>
          <w:rFonts w:ascii="Times New Roman" w:eastAsia="宋体" w:hAnsi="Times New Roman" w:cs="Times New Roman" w:hint="eastAsia"/>
          <w:sz w:val="24"/>
        </w:rPr>
      </w:pPr>
      <w:r w:rsidRPr="00E9160D">
        <w:rPr>
          <w:rFonts w:ascii="Times New Roman" w:eastAsia="宋体" w:hAnsi="Times New Roman" w:cs="Times New Roman"/>
          <w:sz w:val="24"/>
        </w:rPr>
        <w:t>}</w:t>
      </w:r>
    </w:p>
    <w:p w14:paraId="76038E16"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 bottom of D</w:t>
      </w:r>
    </w:p>
    <w:p w14:paraId="016ED935"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for (</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 = (</w:t>
      </w:r>
      <w:proofErr w:type="spellStart"/>
      <w:r w:rsidRPr="00E9160D">
        <w:rPr>
          <w:rFonts w:ascii="Times New Roman" w:eastAsia="宋体" w:hAnsi="Times New Roman" w:cs="Times New Roman"/>
          <w:sz w:val="24"/>
        </w:rPr>
        <w:t>TemplateDataSample</w:t>
      </w:r>
      <w:proofErr w:type="spellEnd"/>
      <w:r w:rsidRPr="00E9160D">
        <w:rPr>
          <w:rFonts w:ascii="Times New Roman" w:eastAsia="宋体" w:hAnsi="Times New Roman" w:cs="Times New Roman"/>
          <w:sz w:val="24"/>
        </w:rPr>
        <w:t>[k]-&gt;</w:t>
      </w:r>
      <w:proofErr w:type="spellStart"/>
      <w:r w:rsidRPr="00E9160D">
        <w:rPr>
          <w:rFonts w:ascii="Times New Roman" w:eastAsia="宋体" w:hAnsi="Times New Roman" w:cs="Times New Roman"/>
          <w:sz w:val="24"/>
        </w:rPr>
        <w:t>sz</w:t>
      </w:r>
      <w:proofErr w:type="spellEnd"/>
      <w:r w:rsidRPr="00E9160D">
        <w:rPr>
          <w:rFonts w:ascii="Times New Roman" w:eastAsia="宋体" w:hAnsi="Times New Roman" w:cs="Times New Roman"/>
          <w:sz w:val="24"/>
        </w:rPr>
        <w:t xml:space="preserve"> - w); </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 &lt; </w:t>
      </w:r>
      <w:proofErr w:type="spellStart"/>
      <w:r w:rsidRPr="00E9160D">
        <w:rPr>
          <w:rFonts w:ascii="Times New Roman" w:eastAsia="宋体" w:hAnsi="Times New Roman" w:cs="Times New Roman"/>
          <w:sz w:val="24"/>
        </w:rPr>
        <w:t>TemplateDataSample</w:t>
      </w:r>
      <w:proofErr w:type="spellEnd"/>
      <w:r w:rsidRPr="00E9160D">
        <w:rPr>
          <w:rFonts w:ascii="Times New Roman" w:eastAsia="宋体" w:hAnsi="Times New Roman" w:cs="Times New Roman"/>
          <w:sz w:val="24"/>
        </w:rPr>
        <w:t>[k]-&gt;</w:t>
      </w:r>
      <w:proofErr w:type="spellStart"/>
      <w:r w:rsidRPr="00E9160D">
        <w:rPr>
          <w:rFonts w:ascii="Times New Roman" w:eastAsia="宋体" w:hAnsi="Times New Roman" w:cs="Times New Roman"/>
          <w:sz w:val="24"/>
        </w:rPr>
        <w:t>sz</w:t>
      </w:r>
      <w:proofErr w:type="spellEnd"/>
      <w:r w:rsidRPr="00E9160D">
        <w:rPr>
          <w:rFonts w:ascii="Times New Roman" w:eastAsia="宋体" w:hAnsi="Times New Roman" w:cs="Times New Roman"/>
          <w:sz w:val="24"/>
        </w:rPr>
        <w:t xml:space="preserve">; </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w:t>
      </w:r>
    </w:p>
    <w:p w14:paraId="148F796F"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w:t>
      </w:r>
    </w:p>
    <w:p w14:paraId="27C593A4" w14:textId="1DBF67E7" w:rsidR="00E9160D" w:rsidRPr="00E9160D" w:rsidRDefault="00E9160D" w:rsidP="00E9160D">
      <w:pPr>
        <w:rPr>
          <w:rFonts w:ascii="Times New Roman" w:eastAsia="宋体" w:hAnsi="Times New Roman" w:cs="Times New Roman" w:hint="eastAsia"/>
          <w:sz w:val="24"/>
        </w:rPr>
      </w:pPr>
      <w:proofErr w:type="spellStart"/>
      <w:r w:rsidRPr="00E9160D">
        <w:rPr>
          <w:rFonts w:ascii="Times New Roman" w:eastAsia="宋体" w:hAnsi="Times New Roman" w:cs="Times New Roman"/>
          <w:sz w:val="24"/>
        </w:rPr>
        <w:t>k_dtw</w:t>
      </w:r>
      <w:proofErr w:type="spellEnd"/>
      <w:r w:rsidRPr="00E9160D">
        <w:rPr>
          <w:rFonts w:ascii="Times New Roman" w:eastAsia="宋体" w:hAnsi="Times New Roman" w:cs="Times New Roman"/>
          <w:sz w:val="24"/>
        </w:rPr>
        <w:t xml:space="preserve"> = </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 - w;</w:t>
      </w:r>
    </w:p>
    <w:p w14:paraId="61BDAFA0"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for (</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xml:space="preserve"> = 0; </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xml:space="preserve"> &lt; (</w:t>
      </w:r>
      <w:proofErr w:type="spellStart"/>
      <w:r w:rsidRPr="00E9160D">
        <w:rPr>
          <w:rFonts w:ascii="Times New Roman" w:eastAsia="宋体" w:hAnsi="Times New Roman" w:cs="Times New Roman"/>
          <w:sz w:val="24"/>
        </w:rPr>
        <w:t>TemplateDataSample</w:t>
      </w:r>
      <w:proofErr w:type="spellEnd"/>
      <w:r w:rsidRPr="00E9160D">
        <w:rPr>
          <w:rFonts w:ascii="Times New Roman" w:eastAsia="宋体" w:hAnsi="Times New Roman" w:cs="Times New Roman"/>
          <w:sz w:val="24"/>
        </w:rPr>
        <w:t>[k]-&gt;</w:t>
      </w:r>
      <w:proofErr w:type="spellStart"/>
      <w:r w:rsidRPr="00E9160D">
        <w:rPr>
          <w:rFonts w:ascii="Times New Roman" w:eastAsia="宋体" w:hAnsi="Times New Roman" w:cs="Times New Roman"/>
          <w:sz w:val="24"/>
        </w:rPr>
        <w:t>sz</w:t>
      </w:r>
      <w:proofErr w:type="spellEnd"/>
      <w:r w:rsidRPr="00E9160D">
        <w:rPr>
          <w:rFonts w:ascii="Times New Roman" w:eastAsia="宋体" w:hAnsi="Times New Roman" w:cs="Times New Roman"/>
          <w:sz w:val="24"/>
        </w:rPr>
        <w:t xml:space="preserve"> - (</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-w)); </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w:t>
      </w:r>
    </w:p>
    <w:p w14:paraId="4B7B3B92" w14:textId="5301B87F" w:rsidR="00E9160D" w:rsidRPr="00E9160D" w:rsidRDefault="00E9160D" w:rsidP="00E9160D">
      <w:pPr>
        <w:rPr>
          <w:rFonts w:ascii="Times New Roman" w:eastAsia="宋体" w:hAnsi="Times New Roman" w:cs="Times New Roman" w:hint="eastAsia"/>
          <w:sz w:val="24"/>
        </w:rPr>
      </w:pPr>
      <w:r w:rsidRPr="00E9160D">
        <w:rPr>
          <w:rFonts w:ascii="Times New Roman" w:eastAsia="宋体" w:hAnsi="Times New Roman" w:cs="Times New Roman"/>
          <w:sz w:val="24"/>
        </w:rPr>
        <w:t>{</w:t>
      </w:r>
    </w:p>
    <w:p w14:paraId="51A92622"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D[</w:t>
      </w:r>
      <w:proofErr w:type="spellStart"/>
      <w:r w:rsidRPr="00E9160D">
        <w:rPr>
          <w:rFonts w:ascii="Times New Roman" w:eastAsia="宋体" w:hAnsi="Times New Roman" w:cs="Times New Roman"/>
          <w:sz w:val="24"/>
        </w:rPr>
        <w:t>i_</w:t>
      </w:r>
      <w:proofErr w:type="gramStart"/>
      <w:r w:rsidRPr="00E9160D">
        <w:rPr>
          <w:rFonts w:ascii="Times New Roman" w:eastAsia="宋体" w:hAnsi="Times New Roman" w:cs="Times New Roman"/>
          <w:sz w:val="24"/>
        </w:rPr>
        <w:t>dtw</w:t>
      </w:r>
      <w:proofErr w:type="spellEnd"/>
      <w:r w:rsidRPr="00E9160D">
        <w:rPr>
          <w:rFonts w:ascii="Times New Roman" w:eastAsia="宋体" w:hAnsi="Times New Roman" w:cs="Times New Roman"/>
          <w:sz w:val="24"/>
        </w:rPr>
        <w:t>][</w:t>
      </w:r>
      <w:proofErr w:type="spellStart"/>
      <w:proofErr w:type="gramEnd"/>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 abs(</w:t>
      </w:r>
      <w:proofErr w:type="spellStart"/>
      <w:r w:rsidRPr="00E9160D">
        <w:rPr>
          <w:rFonts w:ascii="Times New Roman" w:eastAsia="宋体" w:hAnsi="Times New Roman" w:cs="Times New Roman"/>
          <w:sz w:val="24"/>
        </w:rPr>
        <w:t>TemplateDataSample</w:t>
      </w:r>
      <w:proofErr w:type="spellEnd"/>
      <w:r w:rsidRPr="00E9160D">
        <w:rPr>
          <w:rFonts w:ascii="Times New Roman" w:eastAsia="宋体" w:hAnsi="Times New Roman" w:cs="Times New Roman"/>
          <w:sz w:val="24"/>
        </w:rPr>
        <w:t>[k]-&gt;</w:t>
      </w:r>
      <w:proofErr w:type="spellStart"/>
      <w:r w:rsidRPr="00E9160D">
        <w:rPr>
          <w:rFonts w:ascii="Times New Roman" w:eastAsia="宋体" w:hAnsi="Times New Roman" w:cs="Times New Roman"/>
          <w:sz w:val="24"/>
        </w:rPr>
        <w:t>p_data</w:t>
      </w:r>
      <w:proofErr w:type="spellEnd"/>
      <w:r w:rsidRPr="00E9160D">
        <w:rPr>
          <w:rFonts w:ascii="Times New Roman" w:eastAsia="宋体" w:hAnsi="Times New Roman" w:cs="Times New Roman"/>
          <w:sz w:val="24"/>
        </w:rPr>
        <w:t>[</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 DataStream[</w:t>
      </w:r>
      <w:proofErr w:type="spellStart"/>
      <w:r w:rsidRPr="00E9160D">
        <w:rPr>
          <w:rFonts w:ascii="Times New Roman" w:eastAsia="宋体" w:hAnsi="Times New Roman" w:cs="Times New Roman"/>
          <w:sz w:val="24"/>
        </w:rPr>
        <w:t>k_dtw+offset_start</w:t>
      </w:r>
      <w:proofErr w:type="spellEnd"/>
      <w:r w:rsidRPr="00E9160D">
        <w:rPr>
          <w:rFonts w:ascii="Times New Roman" w:eastAsia="宋体" w:hAnsi="Times New Roman" w:cs="Times New Roman"/>
          <w:sz w:val="24"/>
        </w:rPr>
        <w:t>]);</w:t>
      </w:r>
    </w:p>
    <w:p w14:paraId="6128B4E0" w14:textId="77777777" w:rsidR="00E9160D" w:rsidRPr="00E9160D" w:rsidRDefault="00E9160D" w:rsidP="00E9160D">
      <w:pPr>
        <w:rPr>
          <w:rFonts w:ascii="Times New Roman" w:eastAsia="宋体" w:hAnsi="Times New Roman" w:cs="Times New Roman"/>
          <w:sz w:val="24"/>
        </w:rPr>
      </w:pPr>
      <w:proofErr w:type="spellStart"/>
      <w:r w:rsidRPr="00E9160D">
        <w:rPr>
          <w:rFonts w:ascii="Times New Roman" w:eastAsia="宋体" w:hAnsi="Times New Roman" w:cs="Times New Roman"/>
          <w:sz w:val="24"/>
        </w:rPr>
        <w:t>k_dtw</w:t>
      </w:r>
      <w:proofErr w:type="spellEnd"/>
      <w:r w:rsidRPr="00E9160D">
        <w:rPr>
          <w:rFonts w:ascii="Times New Roman" w:eastAsia="宋体" w:hAnsi="Times New Roman" w:cs="Times New Roman"/>
          <w:sz w:val="24"/>
        </w:rPr>
        <w:t>++;</w:t>
      </w:r>
    </w:p>
    <w:p w14:paraId="02BE2ADC" w14:textId="040FC718" w:rsidR="00E9160D" w:rsidRPr="00E9160D" w:rsidRDefault="00E9160D" w:rsidP="00E9160D">
      <w:pPr>
        <w:rPr>
          <w:rFonts w:ascii="Times New Roman" w:eastAsia="宋体" w:hAnsi="Times New Roman" w:cs="Times New Roman" w:hint="eastAsia"/>
          <w:sz w:val="24"/>
        </w:rPr>
      </w:pPr>
      <w:r w:rsidRPr="00E9160D">
        <w:rPr>
          <w:rFonts w:ascii="Times New Roman" w:eastAsia="宋体" w:hAnsi="Times New Roman" w:cs="Times New Roman"/>
          <w:sz w:val="24"/>
        </w:rPr>
        <w:t>}</w:t>
      </w:r>
    </w:p>
    <w:p w14:paraId="547EF617"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w:t>
      </w:r>
    </w:p>
    <w:p w14:paraId="25B3A4BB"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 xml:space="preserve">// </w:t>
      </w:r>
      <w:r w:rsidRPr="00E9160D">
        <w:rPr>
          <w:rFonts w:ascii="Times New Roman" w:eastAsia="宋体" w:hAnsi="Times New Roman" w:cs="Times New Roman"/>
          <w:sz w:val="24"/>
        </w:rPr>
        <w:t>根据距离矩阵</w:t>
      </w:r>
      <w:r w:rsidRPr="00E9160D">
        <w:rPr>
          <w:rFonts w:ascii="Times New Roman" w:eastAsia="宋体" w:hAnsi="Times New Roman" w:cs="Times New Roman"/>
          <w:sz w:val="24"/>
        </w:rPr>
        <w:t>D</w:t>
      </w:r>
      <w:r w:rsidRPr="00E9160D">
        <w:rPr>
          <w:rFonts w:ascii="Times New Roman" w:eastAsia="宋体" w:hAnsi="Times New Roman" w:cs="Times New Roman"/>
          <w:sz w:val="24"/>
        </w:rPr>
        <w:t>来计算</w:t>
      </w:r>
      <w:r w:rsidRPr="00E9160D">
        <w:rPr>
          <w:rFonts w:ascii="Times New Roman" w:eastAsia="宋体" w:hAnsi="Times New Roman" w:cs="Times New Roman"/>
          <w:sz w:val="24"/>
        </w:rPr>
        <w:t>DTW</w:t>
      </w:r>
    </w:p>
    <w:p w14:paraId="77C35247"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for (</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xml:space="preserve"> = 0; </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xml:space="preserve"> &lt; w + 1; </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w:t>
      </w:r>
    </w:p>
    <w:p w14:paraId="1B385E6A"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w:t>
      </w:r>
    </w:p>
    <w:p w14:paraId="5C8ABC48"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DTW[</w:t>
      </w:r>
      <w:proofErr w:type="gramStart"/>
      <w:r w:rsidRPr="00E9160D">
        <w:rPr>
          <w:rFonts w:ascii="Times New Roman" w:eastAsia="宋体" w:hAnsi="Times New Roman" w:cs="Times New Roman"/>
          <w:sz w:val="24"/>
        </w:rPr>
        <w:t>0][</w:t>
      </w:r>
      <w:proofErr w:type="spellStart"/>
      <w:proofErr w:type="gramEnd"/>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 D[0][</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w:t>
      </w:r>
    </w:p>
    <w:p w14:paraId="51A8D94C" w14:textId="6C5586DC" w:rsidR="00E9160D" w:rsidRPr="00E9160D" w:rsidRDefault="00E9160D" w:rsidP="00E9160D">
      <w:pPr>
        <w:rPr>
          <w:rFonts w:ascii="Times New Roman" w:eastAsia="宋体" w:hAnsi="Times New Roman" w:cs="Times New Roman" w:hint="eastAsia"/>
          <w:sz w:val="24"/>
        </w:rPr>
      </w:pPr>
      <w:r w:rsidRPr="00E9160D">
        <w:rPr>
          <w:rFonts w:ascii="Times New Roman" w:eastAsia="宋体" w:hAnsi="Times New Roman" w:cs="Times New Roman"/>
          <w:sz w:val="24"/>
        </w:rPr>
        <w:t>}</w:t>
      </w:r>
    </w:p>
    <w:p w14:paraId="55A50855"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for (</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xml:space="preserve"> = w + 1; </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xml:space="preserve"> &lt; 2 * w + 1; </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w:t>
      </w:r>
    </w:p>
    <w:p w14:paraId="4EBA18ED" w14:textId="28238708" w:rsidR="00E9160D" w:rsidRPr="00E9160D" w:rsidRDefault="00E9160D" w:rsidP="00E9160D">
      <w:pPr>
        <w:rPr>
          <w:rFonts w:ascii="Times New Roman" w:eastAsia="宋体" w:hAnsi="Times New Roman" w:cs="Times New Roman" w:hint="eastAsia"/>
          <w:sz w:val="24"/>
        </w:rPr>
      </w:pPr>
      <w:r w:rsidRPr="00E9160D">
        <w:rPr>
          <w:rFonts w:ascii="Times New Roman" w:eastAsia="宋体" w:hAnsi="Times New Roman" w:cs="Times New Roman"/>
          <w:sz w:val="24"/>
        </w:rPr>
        <w:t>{</w:t>
      </w:r>
    </w:p>
    <w:p w14:paraId="545B2479"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DTW[</w:t>
      </w:r>
      <w:proofErr w:type="gramStart"/>
      <w:r w:rsidRPr="00E9160D">
        <w:rPr>
          <w:rFonts w:ascii="Times New Roman" w:eastAsia="宋体" w:hAnsi="Times New Roman" w:cs="Times New Roman"/>
          <w:sz w:val="24"/>
        </w:rPr>
        <w:t>0][</w:t>
      </w:r>
      <w:proofErr w:type="spellStart"/>
      <w:proofErr w:type="gramEnd"/>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 D[0][</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 DTW[0][</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xml:space="preserve"> - 1];</w:t>
      </w:r>
    </w:p>
    <w:p w14:paraId="6FF73519" w14:textId="760000F7" w:rsidR="00E9160D" w:rsidRPr="00E9160D" w:rsidRDefault="00E9160D" w:rsidP="00E9160D">
      <w:pPr>
        <w:rPr>
          <w:rFonts w:ascii="Times New Roman" w:eastAsia="宋体" w:hAnsi="Times New Roman" w:cs="Times New Roman" w:hint="eastAsia"/>
          <w:sz w:val="24"/>
        </w:rPr>
      </w:pPr>
      <w:r w:rsidRPr="00E9160D">
        <w:rPr>
          <w:rFonts w:ascii="Times New Roman" w:eastAsia="宋体" w:hAnsi="Times New Roman" w:cs="Times New Roman"/>
          <w:sz w:val="24"/>
        </w:rPr>
        <w:t>}</w:t>
      </w:r>
    </w:p>
    <w:p w14:paraId="79BCF09F"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for (</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 = 1; </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 &lt; </w:t>
      </w:r>
      <w:proofErr w:type="spellStart"/>
      <w:r w:rsidRPr="00E9160D">
        <w:rPr>
          <w:rFonts w:ascii="Times New Roman" w:eastAsia="宋体" w:hAnsi="Times New Roman" w:cs="Times New Roman"/>
          <w:sz w:val="24"/>
        </w:rPr>
        <w:t>TemplateDataSample</w:t>
      </w:r>
      <w:proofErr w:type="spellEnd"/>
      <w:r w:rsidRPr="00E9160D">
        <w:rPr>
          <w:rFonts w:ascii="Times New Roman" w:eastAsia="宋体" w:hAnsi="Times New Roman" w:cs="Times New Roman"/>
          <w:sz w:val="24"/>
        </w:rPr>
        <w:t>[k]-&gt;</w:t>
      </w:r>
      <w:proofErr w:type="spellStart"/>
      <w:r w:rsidRPr="00E9160D">
        <w:rPr>
          <w:rFonts w:ascii="Times New Roman" w:eastAsia="宋体" w:hAnsi="Times New Roman" w:cs="Times New Roman"/>
          <w:sz w:val="24"/>
        </w:rPr>
        <w:t>sz</w:t>
      </w:r>
      <w:proofErr w:type="spellEnd"/>
      <w:r w:rsidRPr="00E9160D">
        <w:rPr>
          <w:rFonts w:ascii="Times New Roman" w:eastAsia="宋体" w:hAnsi="Times New Roman" w:cs="Times New Roman"/>
          <w:sz w:val="24"/>
        </w:rPr>
        <w:t xml:space="preserve">; </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w:t>
      </w:r>
    </w:p>
    <w:p w14:paraId="6067FD5E"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w:t>
      </w:r>
    </w:p>
    <w:p w14:paraId="106FF7DC" w14:textId="77777777" w:rsidR="00E9160D" w:rsidRPr="00E9160D" w:rsidRDefault="00E9160D" w:rsidP="00E9160D">
      <w:pPr>
        <w:rPr>
          <w:rFonts w:ascii="Times New Roman" w:eastAsia="宋体" w:hAnsi="Times New Roman" w:cs="Times New Roman"/>
          <w:sz w:val="24"/>
        </w:rPr>
      </w:pPr>
      <w:proofErr w:type="spellStart"/>
      <w:r w:rsidRPr="00E9160D">
        <w:rPr>
          <w:rFonts w:ascii="Times New Roman" w:eastAsia="宋体" w:hAnsi="Times New Roman" w:cs="Times New Roman"/>
          <w:sz w:val="24"/>
        </w:rPr>
        <w:t>min_dtw</w:t>
      </w:r>
      <w:proofErr w:type="spellEnd"/>
      <w:r w:rsidRPr="00E9160D">
        <w:rPr>
          <w:rFonts w:ascii="Times New Roman" w:eastAsia="宋体" w:hAnsi="Times New Roman" w:cs="Times New Roman"/>
          <w:sz w:val="24"/>
        </w:rPr>
        <w:t xml:space="preserve"> = </w:t>
      </w:r>
      <w:proofErr w:type="gramStart"/>
      <w:r w:rsidRPr="00E9160D">
        <w:rPr>
          <w:rFonts w:ascii="Times New Roman" w:eastAsia="宋体" w:hAnsi="Times New Roman" w:cs="Times New Roman"/>
          <w:sz w:val="24"/>
        </w:rPr>
        <w:t>DTW[</w:t>
      </w:r>
      <w:proofErr w:type="spellStart"/>
      <w:proofErr w:type="gramEnd"/>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 - 1][0] &lt; DTW[</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 - 1][1] ? </w:t>
      </w:r>
      <w:proofErr w:type="gramStart"/>
      <w:r w:rsidRPr="00E9160D">
        <w:rPr>
          <w:rFonts w:ascii="Times New Roman" w:eastAsia="宋体" w:hAnsi="Times New Roman" w:cs="Times New Roman"/>
          <w:sz w:val="24"/>
        </w:rPr>
        <w:t>DTW[</w:t>
      </w:r>
      <w:proofErr w:type="spellStart"/>
      <w:proofErr w:type="gramEnd"/>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 - 1][0] : DTW[</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 </w:t>
      </w:r>
      <w:r w:rsidRPr="00E9160D">
        <w:rPr>
          <w:rFonts w:ascii="Times New Roman" w:eastAsia="宋体" w:hAnsi="Times New Roman" w:cs="Times New Roman"/>
          <w:sz w:val="24"/>
        </w:rPr>
        <w:lastRenderedPageBreak/>
        <w:t>- 1][1];</w:t>
      </w:r>
    </w:p>
    <w:p w14:paraId="1FEE1F79" w14:textId="7931F35F" w:rsidR="00E9160D" w:rsidRPr="00E9160D" w:rsidRDefault="00E9160D" w:rsidP="00E9160D">
      <w:pPr>
        <w:rPr>
          <w:rFonts w:ascii="Times New Roman" w:eastAsia="宋体" w:hAnsi="Times New Roman" w:cs="Times New Roman" w:hint="eastAsia"/>
          <w:sz w:val="24"/>
        </w:rPr>
      </w:pPr>
      <w:r w:rsidRPr="00E9160D">
        <w:rPr>
          <w:rFonts w:ascii="Times New Roman" w:eastAsia="宋体" w:hAnsi="Times New Roman" w:cs="Times New Roman"/>
          <w:sz w:val="24"/>
        </w:rPr>
        <w:t>DTW[</w:t>
      </w:r>
      <w:proofErr w:type="spellStart"/>
      <w:r w:rsidRPr="00E9160D">
        <w:rPr>
          <w:rFonts w:ascii="Times New Roman" w:eastAsia="宋体" w:hAnsi="Times New Roman" w:cs="Times New Roman"/>
          <w:sz w:val="24"/>
        </w:rPr>
        <w:t>i_</w:t>
      </w:r>
      <w:proofErr w:type="gramStart"/>
      <w:r w:rsidRPr="00E9160D">
        <w:rPr>
          <w:rFonts w:ascii="Times New Roman" w:eastAsia="宋体" w:hAnsi="Times New Roman" w:cs="Times New Roman"/>
          <w:sz w:val="24"/>
        </w:rPr>
        <w:t>dtw</w:t>
      </w:r>
      <w:proofErr w:type="spellEnd"/>
      <w:r w:rsidRPr="00E9160D">
        <w:rPr>
          <w:rFonts w:ascii="Times New Roman" w:eastAsia="宋体" w:hAnsi="Times New Roman" w:cs="Times New Roman"/>
          <w:sz w:val="24"/>
        </w:rPr>
        <w:t>][</w:t>
      </w:r>
      <w:proofErr w:type="gramEnd"/>
      <w:r w:rsidRPr="00E9160D">
        <w:rPr>
          <w:rFonts w:ascii="Times New Roman" w:eastAsia="宋体" w:hAnsi="Times New Roman" w:cs="Times New Roman"/>
          <w:sz w:val="24"/>
        </w:rPr>
        <w:t>0] = D[</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][0] + </w:t>
      </w:r>
      <w:proofErr w:type="spellStart"/>
      <w:r w:rsidRPr="00E9160D">
        <w:rPr>
          <w:rFonts w:ascii="Times New Roman" w:eastAsia="宋体" w:hAnsi="Times New Roman" w:cs="Times New Roman"/>
          <w:sz w:val="24"/>
        </w:rPr>
        <w:t>min_dtw</w:t>
      </w:r>
      <w:proofErr w:type="spellEnd"/>
      <w:r w:rsidRPr="00E9160D">
        <w:rPr>
          <w:rFonts w:ascii="Times New Roman" w:eastAsia="宋体" w:hAnsi="Times New Roman" w:cs="Times New Roman"/>
          <w:sz w:val="24"/>
        </w:rPr>
        <w:t>;</w:t>
      </w:r>
    </w:p>
    <w:p w14:paraId="0D3A3416"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for (</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xml:space="preserve"> = 1; </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xml:space="preserve"> &lt; 2 * w; </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w:t>
      </w:r>
    </w:p>
    <w:p w14:paraId="75CB50AE" w14:textId="0C52763B" w:rsidR="00E9160D" w:rsidRPr="00E9160D" w:rsidRDefault="00E9160D" w:rsidP="00E9160D">
      <w:pPr>
        <w:rPr>
          <w:rFonts w:ascii="Times New Roman" w:eastAsia="宋体" w:hAnsi="Times New Roman" w:cs="Times New Roman" w:hint="eastAsia"/>
          <w:sz w:val="24"/>
        </w:rPr>
      </w:pPr>
      <w:r w:rsidRPr="00E9160D">
        <w:rPr>
          <w:rFonts w:ascii="Times New Roman" w:eastAsia="宋体" w:hAnsi="Times New Roman" w:cs="Times New Roman"/>
          <w:sz w:val="24"/>
        </w:rPr>
        <w:t>{</w:t>
      </w:r>
    </w:p>
    <w:p w14:paraId="13E30898" w14:textId="77777777" w:rsidR="00E9160D" w:rsidRPr="00E9160D" w:rsidRDefault="00E9160D" w:rsidP="00E9160D">
      <w:pPr>
        <w:rPr>
          <w:rFonts w:ascii="Times New Roman" w:eastAsia="宋体" w:hAnsi="Times New Roman" w:cs="Times New Roman"/>
          <w:sz w:val="24"/>
        </w:rPr>
      </w:pPr>
      <w:proofErr w:type="spellStart"/>
      <w:r w:rsidRPr="00E9160D">
        <w:rPr>
          <w:rFonts w:ascii="Times New Roman" w:eastAsia="宋体" w:hAnsi="Times New Roman" w:cs="Times New Roman"/>
          <w:sz w:val="24"/>
        </w:rPr>
        <w:t>min_dtw</w:t>
      </w:r>
      <w:proofErr w:type="spellEnd"/>
      <w:r w:rsidRPr="00E9160D">
        <w:rPr>
          <w:rFonts w:ascii="Times New Roman" w:eastAsia="宋体" w:hAnsi="Times New Roman" w:cs="Times New Roman"/>
          <w:sz w:val="24"/>
        </w:rPr>
        <w:t xml:space="preserve"> = DTW[</w:t>
      </w:r>
      <w:proofErr w:type="spellStart"/>
      <w:r w:rsidRPr="00E9160D">
        <w:rPr>
          <w:rFonts w:ascii="Times New Roman" w:eastAsia="宋体" w:hAnsi="Times New Roman" w:cs="Times New Roman"/>
          <w:sz w:val="24"/>
        </w:rPr>
        <w:t>i_</w:t>
      </w:r>
      <w:proofErr w:type="gramStart"/>
      <w:r w:rsidRPr="00E9160D">
        <w:rPr>
          <w:rFonts w:ascii="Times New Roman" w:eastAsia="宋体" w:hAnsi="Times New Roman" w:cs="Times New Roman"/>
          <w:sz w:val="24"/>
        </w:rPr>
        <w:t>dtw</w:t>
      </w:r>
      <w:proofErr w:type="spellEnd"/>
      <w:r w:rsidRPr="00E9160D">
        <w:rPr>
          <w:rFonts w:ascii="Times New Roman" w:eastAsia="宋体" w:hAnsi="Times New Roman" w:cs="Times New Roman"/>
          <w:sz w:val="24"/>
        </w:rPr>
        <w:t>][</w:t>
      </w:r>
      <w:proofErr w:type="spellStart"/>
      <w:proofErr w:type="gramEnd"/>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xml:space="preserve"> - 1];</w:t>
      </w:r>
    </w:p>
    <w:p w14:paraId="07CD598F"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if (</w:t>
      </w:r>
      <w:proofErr w:type="gramStart"/>
      <w:r w:rsidRPr="00E9160D">
        <w:rPr>
          <w:rFonts w:ascii="Times New Roman" w:eastAsia="宋体" w:hAnsi="Times New Roman" w:cs="Times New Roman"/>
          <w:sz w:val="24"/>
        </w:rPr>
        <w:t>DTW[</w:t>
      </w:r>
      <w:proofErr w:type="spellStart"/>
      <w:proofErr w:type="gramEnd"/>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 - 1][</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xml:space="preserve">] &lt; </w:t>
      </w:r>
      <w:proofErr w:type="spellStart"/>
      <w:r w:rsidRPr="00E9160D">
        <w:rPr>
          <w:rFonts w:ascii="Times New Roman" w:eastAsia="宋体" w:hAnsi="Times New Roman" w:cs="Times New Roman"/>
          <w:sz w:val="24"/>
        </w:rPr>
        <w:t>min_dtw</w:t>
      </w:r>
      <w:proofErr w:type="spellEnd"/>
      <w:r w:rsidRPr="00E9160D">
        <w:rPr>
          <w:rFonts w:ascii="Times New Roman" w:eastAsia="宋体" w:hAnsi="Times New Roman" w:cs="Times New Roman"/>
          <w:sz w:val="24"/>
        </w:rPr>
        <w:t>)</w:t>
      </w:r>
    </w:p>
    <w:p w14:paraId="6BF1681C"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w:t>
      </w:r>
    </w:p>
    <w:p w14:paraId="2733FDF9" w14:textId="77777777" w:rsidR="00E9160D" w:rsidRPr="00E9160D" w:rsidRDefault="00E9160D" w:rsidP="00E9160D">
      <w:pPr>
        <w:rPr>
          <w:rFonts w:ascii="Times New Roman" w:eastAsia="宋体" w:hAnsi="Times New Roman" w:cs="Times New Roman"/>
          <w:sz w:val="24"/>
        </w:rPr>
      </w:pPr>
      <w:proofErr w:type="spellStart"/>
      <w:r w:rsidRPr="00E9160D">
        <w:rPr>
          <w:rFonts w:ascii="Times New Roman" w:eastAsia="宋体" w:hAnsi="Times New Roman" w:cs="Times New Roman"/>
          <w:sz w:val="24"/>
        </w:rPr>
        <w:t>min_dtw</w:t>
      </w:r>
      <w:proofErr w:type="spellEnd"/>
      <w:r w:rsidRPr="00E9160D">
        <w:rPr>
          <w:rFonts w:ascii="Times New Roman" w:eastAsia="宋体" w:hAnsi="Times New Roman" w:cs="Times New Roman"/>
          <w:sz w:val="24"/>
        </w:rPr>
        <w:t xml:space="preserve"> = </w:t>
      </w:r>
      <w:proofErr w:type="gramStart"/>
      <w:r w:rsidRPr="00E9160D">
        <w:rPr>
          <w:rFonts w:ascii="Times New Roman" w:eastAsia="宋体" w:hAnsi="Times New Roman" w:cs="Times New Roman"/>
          <w:sz w:val="24"/>
        </w:rPr>
        <w:t>DTW[</w:t>
      </w:r>
      <w:proofErr w:type="spellStart"/>
      <w:proofErr w:type="gramEnd"/>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 - 1][</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w:t>
      </w:r>
    </w:p>
    <w:p w14:paraId="10A3006B"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w:t>
      </w:r>
    </w:p>
    <w:p w14:paraId="5853BCDF" w14:textId="77777777" w:rsidR="00E9160D" w:rsidRPr="00E9160D" w:rsidRDefault="00E9160D" w:rsidP="00E9160D">
      <w:pPr>
        <w:rPr>
          <w:rFonts w:ascii="Times New Roman" w:eastAsia="宋体" w:hAnsi="Times New Roman" w:cs="Times New Roman"/>
          <w:sz w:val="24"/>
        </w:rPr>
      </w:pPr>
      <w:proofErr w:type="gramStart"/>
      <w:r w:rsidRPr="00E9160D">
        <w:rPr>
          <w:rFonts w:ascii="Times New Roman" w:eastAsia="宋体" w:hAnsi="Times New Roman" w:cs="Times New Roman"/>
          <w:sz w:val="24"/>
        </w:rPr>
        <w:t>if(</w:t>
      </w:r>
      <w:proofErr w:type="gramEnd"/>
      <w:r w:rsidRPr="00E9160D">
        <w:rPr>
          <w:rFonts w:ascii="Times New Roman" w:eastAsia="宋体" w:hAnsi="Times New Roman" w:cs="Times New Roman"/>
          <w:sz w:val="24"/>
        </w:rPr>
        <w:t>DTW[</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 - 1][j_dtw+1] &lt; </w:t>
      </w:r>
      <w:proofErr w:type="spellStart"/>
      <w:r w:rsidRPr="00E9160D">
        <w:rPr>
          <w:rFonts w:ascii="Times New Roman" w:eastAsia="宋体" w:hAnsi="Times New Roman" w:cs="Times New Roman"/>
          <w:sz w:val="24"/>
        </w:rPr>
        <w:t>min_dtw</w:t>
      </w:r>
      <w:proofErr w:type="spellEnd"/>
      <w:r w:rsidRPr="00E9160D">
        <w:rPr>
          <w:rFonts w:ascii="Times New Roman" w:eastAsia="宋体" w:hAnsi="Times New Roman" w:cs="Times New Roman"/>
          <w:sz w:val="24"/>
        </w:rPr>
        <w:t>)</w:t>
      </w:r>
    </w:p>
    <w:p w14:paraId="1F81931A"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w:t>
      </w:r>
    </w:p>
    <w:p w14:paraId="48F508FD" w14:textId="77777777" w:rsidR="00E9160D" w:rsidRPr="00E9160D" w:rsidRDefault="00E9160D" w:rsidP="00E9160D">
      <w:pPr>
        <w:rPr>
          <w:rFonts w:ascii="Times New Roman" w:eastAsia="宋体" w:hAnsi="Times New Roman" w:cs="Times New Roman"/>
          <w:sz w:val="24"/>
        </w:rPr>
      </w:pPr>
      <w:proofErr w:type="spellStart"/>
      <w:r w:rsidRPr="00E9160D">
        <w:rPr>
          <w:rFonts w:ascii="Times New Roman" w:eastAsia="宋体" w:hAnsi="Times New Roman" w:cs="Times New Roman"/>
          <w:sz w:val="24"/>
        </w:rPr>
        <w:t>min_dtw</w:t>
      </w:r>
      <w:proofErr w:type="spellEnd"/>
      <w:r w:rsidRPr="00E9160D">
        <w:rPr>
          <w:rFonts w:ascii="Times New Roman" w:eastAsia="宋体" w:hAnsi="Times New Roman" w:cs="Times New Roman"/>
          <w:sz w:val="24"/>
        </w:rPr>
        <w:t xml:space="preserve"> = </w:t>
      </w:r>
      <w:proofErr w:type="gramStart"/>
      <w:r w:rsidRPr="00E9160D">
        <w:rPr>
          <w:rFonts w:ascii="Times New Roman" w:eastAsia="宋体" w:hAnsi="Times New Roman" w:cs="Times New Roman"/>
          <w:sz w:val="24"/>
        </w:rPr>
        <w:t>DTW[</w:t>
      </w:r>
      <w:proofErr w:type="spellStart"/>
      <w:proofErr w:type="gramEnd"/>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 - 1][j_dtw+1];</w:t>
      </w:r>
    </w:p>
    <w:p w14:paraId="7B66A2C1"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w:t>
      </w:r>
    </w:p>
    <w:p w14:paraId="2B7EC5F1"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DTW[</w:t>
      </w:r>
      <w:proofErr w:type="spellStart"/>
      <w:r w:rsidRPr="00E9160D">
        <w:rPr>
          <w:rFonts w:ascii="Times New Roman" w:eastAsia="宋体" w:hAnsi="Times New Roman" w:cs="Times New Roman"/>
          <w:sz w:val="24"/>
        </w:rPr>
        <w:t>i_</w:t>
      </w:r>
      <w:proofErr w:type="gramStart"/>
      <w:r w:rsidRPr="00E9160D">
        <w:rPr>
          <w:rFonts w:ascii="Times New Roman" w:eastAsia="宋体" w:hAnsi="Times New Roman" w:cs="Times New Roman"/>
          <w:sz w:val="24"/>
        </w:rPr>
        <w:t>dtw</w:t>
      </w:r>
      <w:proofErr w:type="spellEnd"/>
      <w:r w:rsidRPr="00E9160D">
        <w:rPr>
          <w:rFonts w:ascii="Times New Roman" w:eastAsia="宋体" w:hAnsi="Times New Roman" w:cs="Times New Roman"/>
          <w:sz w:val="24"/>
        </w:rPr>
        <w:t>][</w:t>
      </w:r>
      <w:proofErr w:type="spellStart"/>
      <w:proofErr w:type="gramEnd"/>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 D[</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w:t>
      </w:r>
      <w:proofErr w:type="spellStart"/>
      <w:r w:rsidRPr="00E9160D">
        <w:rPr>
          <w:rFonts w:ascii="Times New Roman" w:eastAsia="宋体" w:hAnsi="Times New Roman" w:cs="Times New Roman"/>
          <w:sz w:val="24"/>
        </w:rPr>
        <w:t>j_dtw</w:t>
      </w:r>
      <w:proofErr w:type="spellEnd"/>
      <w:r w:rsidRPr="00E9160D">
        <w:rPr>
          <w:rFonts w:ascii="Times New Roman" w:eastAsia="宋体" w:hAnsi="Times New Roman" w:cs="Times New Roman"/>
          <w:sz w:val="24"/>
        </w:rPr>
        <w:t xml:space="preserve">] + </w:t>
      </w:r>
      <w:proofErr w:type="spellStart"/>
      <w:r w:rsidRPr="00E9160D">
        <w:rPr>
          <w:rFonts w:ascii="Times New Roman" w:eastAsia="宋体" w:hAnsi="Times New Roman" w:cs="Times New Roman"/>
          <w:sz w:val="24"/>
        </w:rPr>
        <w:t>min_dtw</w:t>
      </w:r>
      <w:proofErr w:type="spellEnd"/>
      <w:r w:rsidRPr="00E9160D">
        <w:rPr>
          <w:rFonts w:ascii="Times New Roman" w:eastAsia="宋体" w:hAnsi="Times New Roman" w:cs="Times New Roman"/>
          <w:sz w:val="24"/>
        </w:rPr>
        <w:t>;</w:t>
      </w:r>
    </w:p>
    <w:p w14:paraId="78DCBDC2" w14:textId="24328998" w:rsidR="00E9160D" w:rsidRPr="00E9160D" w:rsidRDefault="00E9160D" w:rsidP="00E9160D">
      <w:pPr>
        <w:rPr>
          <w:rFonts w:ascii="Times New Roman" w:eastAsia="宋体" w:hAnsi="Times New Roman" w:cs="Times New Roman" w:hint="eastAsia"/>
          <w:sz w:val="24"/>
        </w:rPr>
      </w:pPr>
      <w:r w:rsidRPr="00E9160D">
        <w:rPr>
          <w:rFonts w:ascii="Times New Roman" w:eastAsia="宋体" w:hAnsi="Times New Roman" w:cs="Times New Roman"/>
          <w:sz w:val="24"/>
        </w:rPr>
        <w:t>}</w:t>
      </w:r>
    </w:p>
    <w:p w14:paraId="4768A5F3" w14:textId="77777777" w:rsidR="00E9160D" w:rsidRPr="00E9160D" w:rsidRDefault="00E9160D" w:rsidP="00E9160D">
      <w:pPr>
        <w:rPr>
          <w:rFonts w:ascii="Times New Roman" w:eastAsia="宋体" w:hAnsi="Times New Roman" w:cs="Times New Roman"/>
          <w:sz w:val="24"/>
        </w:rPr>
      </w:pPr>
      <w:proofErr w:type="spellStart"/>
      <w:r w:rsidRPr="00E9160D">
        <w:rPr>
          <w:rFonts w:ascii="Times New Roman" w:eastAsia="宋体" w:hAnsi="Times New Roman" w:cs="Times New Roman"/>
          <w:sz w:val="24"/>
        </w:rPr>
        <w:t>min_dtw</w:t>
      </w:r>
      <w:proofErr w:type="spellEnd"/>
      <w:r w:rsidRPr="00E9160D">
        <w:rPr>
          <w:rFonts w:ascii="Times New Roman" w:eastAsia="宋体" w:hAnsi="Times New Roman" w:cs="Times New Roman"/>
          <w:sz w:val="24"/>
        </w:rPr>
        <w:t xml:space="preserve"> = DTW[</w:t>
      </w:r>
      <w:proofErr w:type="spellStart"/>
      <w:r w:rsidRPr="00E9160D">
        <w:rPr>
          <w:rFonts w:ascii="Times New Roman" w:eastAsia="宋体" w:hAnsi="Times New Roman" w:cs="Times New Roman"/>
          <w:sz w:val="24"/>
        </w:rPr>
        <w:t>i_</w:t>
      </w:r>
      <w:proofErr w:type="gramStart"/>
      <w:r w:rsidRPr="00E9160D">
        <w:rPr>
          <w:rFonts w:ascii="Times New Roman" w:eastAsia="宋体" w:hAnsi="Times New Roman" w:cs="Times New Roman"/>
          <w:sz w:val="24"/>
        </w:rPr>
        <w:t>dtw</w:t>
      </w:r>
      <w:proofErr w:type="spellEnd"/>
      <w:r w:rsidRPr="00E9160D">
        <w:rPr>
          <w:rFonts w:ascii="Times New Roman" w:eastAsia="宋体" w:hAnsi="Times New Roman" w:cs="Times New Roman"/>
          <w:sz w:val="24"/>
        </w:rPr>
        <w:t>][</w:t>
      </w:r>
      <w:proofErr w:type="gramEnd"/>
      <w:r w:rsidRPr="00E9160D">
        <w:rPr>
          <w:rFonts w:ascii="Times New Roman" w:eastAsia="宋体" w:hAnsi="Times New Roman" w:cs="Times New Roman"/>
          <w:sz w:val="24"/>
        </w:rPr>
        <w:t>2*w-1] &lt; DTW[</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 - 1][2*w] ? DTW[</w:t>
      </w:r>
      <w:proofErr w:type="spellStart"/>
      <w:r w:rsidRPr="00E9160D">
        <w:rPr>
          <w:rFonts w:ascii="Times New Roman" w:eastAsia="宋体" w:hAnsi="Times New Roman" w:cs="Times New Roman"/>
          <w:sz w:val="24"/>
        </w:rPr>
        <w:t>i_</w:t>
      </w:r>
      <w:proofErr w:type="gramStart"/>
      <w:r w:rsidRPr="00E9160D">
        <w:rPr>
          <w:rFonts w:ascii="Times New Roman" w:eastAsia="宋体" w:hAnsi="Times New Roman" w:cs="Times New Roman"/>
          <w:sz w:val="24"/>
        </w:rPr>
        <w:t>dtw</w:t>
      </w:r>
      <w:proofErr w:type="spellEnd"/>
      <w:r w:rsidRPr="00E9160D">
        <w:rPr>
          <w:rFonts w:ascii="Times New Roman" w:eastAsia="宋体" w:hAnsi="Times New Roman" w:cs="Times New Roman"/>
          <w:sz w:val="24"/>
        </w:rPr>
        <w:t>][</w:t>
      </w:r>
      <w:proofErr w:type="gramEnd"/>
      <w:r w:rsidRPr="00E9160D">
        <w:rPr>
          <w:rFonts w:ascii="Times New Roman" w:eastAsia="宋体" w:hAnsi="Times New Roman" w:cs="Times New Roman"/>
          <w:sz w:val="24"/>
        </w:rPr>
        <w:t>2 * w-1] : DTW[</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 - 1][2*w];</w:t>
      </w:r>
    </w:p>
    <w:p w14:paraId="14B33977"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DTW[</w:t>
      </w:r>
      <w:proofErr w:type="spellStart"/>
      <w:r w:rsidRPr="00E9160D">
        <w:rPr>
          <w:rFonts w:ascii="Times New Roman" w:eastAsia="宋体" w:hAnsi="Times New Roman" w:cs="Times New Roman"/>
          <w:sz w:val="24"/>
        </w:rPr>
        <w:t>i_</w:t>
      </w:r>
      <w:proofErr w:type="gramStart"/>
      <w:r w:rsidRPr="00E9160D">
        <w:rPr>
          <w:rFonts w:ascii="Times New Roman" w:eastAsia="宋体" w:hAnsi="Times New Roman" w:cs="Times New Roman"/>
          <w:sz w:val="24"/>
        </w:rPr>
        <w:t>dtw</w:t>
      </w:r>
      <w:proofErr w:type="spellEnd"/>
      <w:r w:rsidRPr="00E9160D">
        <w:rPr>
          <w:rFonts w:ascii="Times New Roman" w:eastAsia="宋体" w:hAnsi="Times New Roman" w:cs="Times New Roman"/>
          <w:sz w:val="24"/>
        </w:rPr>
        <w:t>][</w:t>
      </w:r>
      <w:proofErr w:type="gramEnd"/>
      <w:r w:rsidRPr="00E9160D">
        <w:rPr>
          <w:rFonts w:ascii="Times New Roman" w:eastAsia="宋体" w:hAnsi="Times New Roman" w:cs="Times New Roman"/>
          <w:sz w:val="24"/>
        </w:rPr>
        <w:t>2 * w] = D[</w:t>
      </w:r>
      <w:proofErr w:type="spellStart"/>
      <w:r w:rsidRPr="00E9160D">
        <w:rPr>
          <w:rFonts w:ascii="Times New Roman" w:eastAsia="宋体" w:hAnsi="Times New Roman" w:cs="Times New Roman"/>
          <w:sz w:val="24"/>
        </w:rPr>
        <w:t>i_dtw</w:t>
      </w:r>
      <w:proofErr w:type="spellEnd"/>
      <w:r w:rsidRPr="00E9160D">
        <w:rPr>
          <w:rFonts w:ascii="Times New Roman" w:eastAsia="宋体" w:hAnsi="Times New Roman" w:cs="Times New Roman"/>
          <w:sz w:val="24"/>
        </w:rPr>
        <w:t xml:space="preserve">][2 * w] + </w:t>
      </w:r>
      <w:proofErr w:type="spellStart"/>
      <w:r w:rsidRPr="00E9160D">
        <w:rPr>
          <w:rFonts w:ascii="Times New Roman" w:eastAsia="宋体" w:hAnsi="Times New Roman" w:cs="Times New Roman"/>
          <w:sz w:val="24"/>
        </w:rPr>
        <w:t>min_dtw</w:t>
      </w:r>
      <w:proofErr w:type="spellEnd"/>
      <w:r w:rsidRPr="00E9160D">
        <w:rPr>
          <w:rFonts w:ascii="Times New Roman" w:eastAsia="宋体" w:hAnsi="Times New Roman" w:cs="Times New Roman"/>
          <w:sz w:val="24"/>
        </w:rPr>
        <w:t>;</w:t>
      </w:r>
    </w:p>
    <w:p w14:paraId="3AB04A12" w14:textId="77777777" w:rsidR="00E9160D" w:rsidRPr="00E9160D" w:rsidRDefault="00E9160D" w:rsidP="00E9160D">
      <w:pPr>
        <w:rPr>
          <w:rFonts w:ascii="Times New Roman" w:eastAsia="宋体" w:hAnsi="Times New Roman" w:cs="Times New Roman"/>
          <w:sz w:val="24"/>
        </w:rPr>
      </w:pPr>
      <w:r w:rsidRPr="00E9160D">
        <w:rPr>
          <w:rFonts w:ascii="Times New Roman" w:eastAsia="宋体" w:hAnsi="Times New Roman" w:cs="Times New Roman"/>
          <w:sz w:val="24"/>
        </w:rPr>
        <w:t>}</w:t>
      </w:r>
    </w:p>
    <w:p w14:paraId="18166517" w14:textId="77777777" w:rsidR="00E9160D" w:rsidRPr="00E9160D" w:rsidRDefault="00E9160D" w:rsidP="00E9160D">
      <w:pPr>
        <w:rPr>
          <w:rFonts w:ascii="Times New Roman" w:eastAsia="宋体" w:hAnsi="Times New Roman" w:cs="Times New Roman"/>
          <w:sz w:val="24"/>
        </w:rPr>
      </w:pPr>
      <w:proofErr w:type="spellStart"/>
      <w:r w:rsidRPr="00E9160D">
        <w:rPr>
          <w:rFonts w:ascii="Times New Roman" w:eastAsia="宋体" w:hAnsi="Times New Roman" w:cs="Times New Roman"/>
          <w:sz w:val="24"/>
        </w:rPr>
        <w:t>dtw</w:t>
      </w:r>
      <w:proofErr w:type="spellEnd"/>
      <w:r w:rsidRPr="00E9160D">
        <w:rPr>
          <w:rFonts w:ascii="Times New Roman" w:eastAsia="宋体" w:hAnsi="Times New Roman" w:cs="Times New Roman"/>
          <w:sz w:val="24"/>
        </w:rPr>
        <w:t>[k] = DTW[</w:t>
      </w:r>
      <w:proofErr w:type="spellStart"/>
      <w:r w:rsidRPr="00E9160D">
        <w:rPr>
          <w:rFonts w:ascii="Times New Roman" w:eastAsia="宋体" w:hAnsi="Times New Roman" w:cs="Times New Roman"/>
          <w:sz w:val="24"/>
        </w:rPr>
        <w:t>TemplateDataSample</w:t>
      </w:r>
      <w:proofErr w:type="spellEnd"/>
      <w:r w:rsidRPr="00E9160D">
        <w:rPr>
          <w:rFonts w:ascii="Times New Roman" w:eastAsia="宋体" w:hAnsi="Times New Roman" w:cs="Times New Roman"/>
          <w:sz w:val="24"/>
        </w:rPr>
        <w:t>[k]-&gt;sz-</w:t>
      </w:r>
      <w:proofErr w:type="gramStart"/>
      <w:r w:rsidRPr="00E9160D">
        <w:rPr>
          <w:rFonts w:ascii="Times New Roman" w:eastAsia="宋体" w:hAnsi="Times New Roman" w:cs="Times New Roman"/>
          <w:sz w:val="24"/>
        </w:rPr>
        <w:t>1][</w:t>
      </w:r>
      <w:proofErr w:type="gramEnd"/>
      <w:r w:rsidRPr="00E9160D">
        <w:rPr>
          <w:rFonts w:ascii="Times New Roman" w:eastAsia="宋体" w:hAnsi="Times New Roman" w:cs="Times New Roman"/>
          <w:sz w:val="24"/>
        </w:rPr>
        <w:t>w];</w:t>
      </w:r>
    </w:p>
    <w:p w14:paraId="57729DA0" w14:textId="2E30E0F3" w:rsidR="00E9160D" w:rsidRDefault="00E9160D" w:rsidP="00E9160D">
      <w:pPr>
        <w:rPr>
          <w:ins w:id="108" w:author="XIANG JI" w:date="2022-07-09T10:59:00Z"/>
          <w:rFonts w:ascii="Times New Roman" w:eastAsia="宋体" w:hAnsi="Times New Roman" w:cs="Times New Roman" w:hint="eastAsia"/>
          <w:sz w:val="24"/>
        </w:rPr>
      </w:pPr>
      <w:r w:rsidRPr="00E9160D">
        <w:rPr>
          <w:rFonts w:ascii="Times New Roman" w:eastAsia="宋体" w:hAnsi="Times New Roman" w:cs="Times New Roman"/>
          <w:sz w:val="24"/>
        </w:rPr>
        <w:t>}</w:t>
      </w:r>
    </w:p>
    <w:p w14:paraId="56F2E4B8" w14:textId="3F3D433B" w:rsidR="005F66C4" w:rsidRDefault="005F66C4" w:rsidP="00B1751F">
      <w:pPr>
        <w:rPr>
          <w:ins w:id="109" w:author="XIANG JI" w:date="2022-07-09T10:59:00Z"/>
          <w:rFonts w:ascii="Times New Roman" w:eastAsia="宋体" w:hAnsi="Times New Roman" w:cs="Times New Roman"/>
          <w:sz w:val="24"/>
        </w:rPr>
      </w:pPr>
    </w:p>
    <w:p w14:paraId="2C4906DA" w14:textId="08989990" w:rsidR="005F66C4" w:rsidRDefault="005F66C4" w:rsidP="00B1751F">
      <w:pPr>
        <w:rPr>
          <w:ins w:id="110" w:author="XIANG JI" w:date="2022-07-09T10:59:00Z"/>
          <w:rFonts w:ascii="Times New Roman" w:eastAsia="宋体" w:hAnsi="Times New Roman" w:cs="Times New Roman"/>
          <w:sz w:val="24"/>
        </w:rPr>
      </w:pPr>
    </w:p>
    <w:p w14:paraId="6147DDE9" w14:textId="1D19211E" w:rsidR="005F66C4" w:rsidRDefault="005F66C4" w:rsidP="00B1751F">
      <w:pPr>
        <w:rPr>
          <w:ins w:id="111" w:author="XIANG JI" w:date="2022-07-09T10:59:00Z"/>
          <w:rFonts w:ascii="Times New Roman" w:eastAsia="宋体" w:hAnsi="Times New Roman" w:cs="Times New Roman"/>
          <w:sz w:val="24"/>
        </w:rPr>
      </w:pPr>
    </w:p>
    <w:p w14:paraId="68183DD5" w14:textId="05090E97" w:rsidR="005F66C4" w:rsidRDefault="005F66C4" w:rsidP="00B1751F">
      <w:pPr>
        <w:rPr>
          <w:ins w:id="112" w:author="XIANG JI" w:date="2022-07-09T10:59:00Z"/>
          <w:rFonts w:ascii="Times New Roman" w:eastAsia="宋体" w:hAnsi="Times New Roman" w:cs="Times New Roman"/>
          <w:sz w:val="24"/>
        </w:rPr>
      </w:pPr>
    </w:p>
    <w:p w14:paraId="47817426" w14:textId="4C519F9C" w:rsidR="005F66C4" w:rsidRDefault="005F66C4" w:rsidP="00B1751F">
      <w:pPr>
        <w:rPr>
          <w:ins w:id="113" w:author="XIANG JI" w:date="2022-07-09T10:59:00Z"/>
          <w:rFonts w:ascii="Times New Roman" w:eastAsia="宋体" w:hAnsi="Times New Roman" w:cs="Times New Roman"/>
          <w:sz w:val="24"/>
        </w:rPr>
      </w:pPr>
    </w:p>
    <w:p w14:paraId="7264FA49" w14:textId="77777777" w:rsidR="005F66C4" w:rsidRDefault="005F66C4" w:rsidP="00B1751F">
      <w:pPr>
        <w:rPr>
          <w:rFonts w:ascii="Times New Roman" w:eastAsia="宋体" w:hAnsi="Times New Roman" w:cs="Times New Roman" w:hint="eastAsia"/>
          <w:sz w:val="24"/>
        </w:rPr>
      </w:pPr>
    </w:p>
    <w:p w14:paraId="3C7E96AD" w14:textId="32A7E478" w:rsidR="00B1751F" w:rsidRDefault="00B1751F" w:rsidP="005C72E9">
      <w:pPr>
        <w:pStyle w:val="a9"/>
        <w:numPr>
          <w:ilvl w:val="0"/>
          <w:numId w:val="9"/>
        </w:numPr>
        <w:ind w:firstLineChars="0"/>
        <w:rPr>
          <w:rFonts w:ascii="Times New Roman" w:eastAsia="宋体" w:hAnsi="Times New Roman" w:cs="Times New Roman"/>
          <w:sz w:val="24"/>
        </w:rPr>
      </w:pPr>
      <w:r w:rsidRPr="005C72E9">
        <w:rPr>
          <w:rFonts w:ascii="Times New Roman" w:eastAsia="宋体" w:hAnsi="Times New Roman" w:cs="Times New Roman" w:hint="eastAsia"/>
          <w:sz w:val="24"/>
        </w:rPr>
        <w:t>D</w:t>
      </w:r>
      <w:r w:rsidRPr="005C72E9">
        <w:rPr>
          <w:rFonts w:ascii="Times New Roman" w:eastAsia="宋体" w:hAnsi="Times New Roman" w:cs="Times New Roman"/>
          <w:sz w:val="24"/>
        </w:rPr>
        <w:t>TW</w:t>
      </w:r>
      <w:r w:rsidRPr="005C72E9">
        <w:rPr>
          <w:rFonts w:ascii="Times New Roman" w:eastAsia="宋体" w:hAnsi="Times New Roman" w:cs="Times New Roman" w:hint="eastAsia"/>
          <w:sz w:val="24"/>
        </w:rPr>
        <w:t>算法推导</w:t>
      </w:r>
    </w:p>
    <w:p w14:paraId="6DF49773" w14:textId="77777777" w:rsidR="00067B97" w:rsidRPr="005C72E9" w:rsidRDefault="00067B97" w:rsidP="00067B97">
      <w:pPr>
        <w:pStyle w:val="a9"/>
        <w:ind w:left="420" w:firstLineChars="0" w:firstLine="0"/>
        <w:rPr>
          <w:rFonts w:ascii="Times New Roman" w:eastAsia="宋体" w:hAnsi="Times New Roman" w:cs="Times New Roman" w:hint="eastAsia"/>
          <w:sz w:val="24"/>
        </w:rPr>
      </w:pPr>
    </w:p>
    <w:p w14:paraId="5F6749C8" w14:textId="77777777" w:rsidR="00B1751F" w:rsidRDefault="00B1751F" w:rsidP="00067B97">
      <w:pPr>
        <w:ind w:firstLine="420"/>
        <w:rPr>
          <w:rFonts w:ascii="Times New Roman" w:eastAsia="宋体" w:hAnsi="Times New Roman" w:cs="Times New Roman"/>
          <w:sz w:val="24"/>
        </w:rPr>
      </w:pPr>
      <w:r w:rsidRPr="003A35B5">
        <w:rPr>
          <w:rFonts w:ascii="Times New Roman" w:eastAsia="宋体" w:hAnsi="Times New Roman" w:cs="Times New Roman" w:hint="eastAsia"/>
          <w:sz w:val="24"/>
        </w:rPr>
        <w:t>在时间序列数据中，一个常见的任务是比较两个序列的相似度，作为分类或聚类任务的基础</w:t>
      </w:r>
      <w:r>
        <w:rPr>
          <w:rFonts w:ascii="Times New Roman" w:eastAsia="宋体" w:hAnsi="Times New Roman" w:cs="Times New Roman" w:hint="eastAsia"/>
          <w:sz w:val="24"/>
        </w:rPr>
        <w:t>。</w:t>
      </w:r>
      <w:r w:rsidRPr="003A35B5">
        <w:rPr>
          <w:rFonts w:ascii="Times New Roman" w:eastAsia="宋体" w:hAnsi="Times New Roman" w:cs="Times New Roman" w:hint="eastAsia"/>
          <w:sz w:val="24"/>
        </w:rPr>
        <w:t>最简单的相似度计算方法可能是计算两个时间序列的欧氏距离。假设有两个时间序列，</w:t>
      </w:r>
      <w:r w:rsidRPr="003A35B5">
        <w:rPr>
          <w:rFonts w:ascii="Times New Roman" w:eastAsia="宋体" w:hAnsi="Times New Roman" w:cs="Times New Roman"/>
          <w:sz w:val="24"/>
        </w:rPr>
        <w:t>Q</w:t>
      </w:r>
      <w:r w:rsidRPr="003A35B5">
        <w:rPr>
          <w:rFonts w:ascii="Times New Roman" w:eastAsia="宋体" w:hAnsi="Times New Roman" w:cs="Times New Roman"/>
          <w:sz w:val="24"/>
        </w:rPr>
        <w:t>和</w:t>
      </w:r>
      <w:r w:rsidRPr="003A35B5">
        <w:rPr>
          <w:rFonts w:ascii="Times New Roman" w:eastAsia="宋体" w:hAnsi="Times New Roman" w:cs="Times New Roman"/>
          <w:sz w:val="24"/>
        </w:rPr>
        <w:t>C</w:t>
      </w:r>
      <w:r w:rsidRPr="003A35B5">
        <w:rPr>
          <w:rFonts w:ascii="Times New Roman" w:eastAsia="宋体" w:hAnsi="Times New Roman" w:cs="Times New Roman"/>
          <w:sz w:val="24"/>
        </w:rPr>
        <w:t>，如果直接用欧氏距离计算相似度的话，如果存在时间步</w:t>
      </w:r>
      <w:proofErr w:type="gramStart"/>
      <w:r w:rsidRPr="003A35B5">
        <w:rPr>
          <w:rFonts w:ascii="Times New Roman" w:eastAsia="宋体" w:hAnsi="Times New Roman" w:cs="Times New Roman"/>
          <w:sz w:val="24"/>
        </w:rPr>
        <w:t>不</w:t>
      </w:r>
      <w:proofErr w:type="gramEnd"/>
      <w:r w:rsidRPr="003A35B5">
        <w:rPr>
          <w:rFonts w:ascii="Times New Roman" w:eastAsia="宋体" w:hAnsi="Times New Roman" w:cs="Times New Roman"/>
          <w:sz w:val="24"/>
        </w:rPr>
        <w:t>对齐，序列长短不一等问题</w:t>
      </w:r>
      <w:r>
        <w:rPr>
          <w:rFonts w:ascii="Times New Roman" w:eastAsia="宋体" w:hAnsi="Times New Roman" w:cs="Times New Roman" w:hint="eastAsia"/>
          <w:sz w:val="24"/>
        </w:rPr>
        <w:t>，</w:t>
      </w:r>
      <w:r w:rsidRPr="003A35B5">
        <w:rPr>
          <w:rFonts w:ascii="Times New Roman" w:eastAsia="宋体" w:hAnsi="Times New Roman" w:cs="Times New Roman" w:hint="eastAsia"/>
          <w:sz w:val="24"/>
        </w:rPr>
        <w:t>欧氏距离是无法有效计算两个时间序列的距离，特别是在峰值的时候。</w:t>
      </w:r>
    </w:p>
    <w:p w14:paraId="18865CD1" w14:textId="77777777" w:rsidR="00B1751F" w:rsidRDefault="00B1751F" w:rsidP="00B1751F">
      <w:pPr>
        <w:jc w:val="center"/>
        <w:rPr>
          <w:rFonts w:ascii="Times New Roman" w:eastAsia="宋体" w:hAnsi="Times New Roman" w:cs="Times New Roman"/>
          <w:sz w:val="24"/>
        </w:rPr>
      </w:pPr>
      <w:r>
        <w:rPr>
          <w:noProof/>
        </w:rPr>
        <w:lastRenderedPageBreak/>
        <w:drawing>
          <wp:inline distT="0" distB="0" distL="0" distR="0" wp14:anchorId="5D692EC7" wp14:editId="27346954">
            <wp:extent cx="3886228" cy="37385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6228" cy="3738590"/>
                    </a:xfrm>
                    <a:prstGeom prst="rect">
                      <a:avLst/>
                    </a:prstGeom>
                  </pic:spPr>
                </pic:pic>
              </a:graphicData>
            </a:graphic>
          </wp:inline>
        </w:drawing>
      </w:r>
    </w:p>
    <w:p w14:paraId="75A38BA0" w14:textId="77777777" w:rsidR="00B1751F" w:rsidRDefault="00B1751F" w:rsidP="00B1751F">
      <w:pPr>
        <w:rPr>
          <w:rFonts w:ascii="Times New Roman" w:eastAsia="宋体" w:hAnsi="Times New Roman" w:cs="Times New Roman"/>
          <w:sz w:val="24"/>
        </w:rPr>
      </w:pPr>
      <w:r w:rsidRPr="00C07E55">
        <w:rPr>
          <w:rFonts w:ascii="Times New Roman" w:eastAsia="宋体" w:hAnsi="Times New Roman" w:cs="Times New Roman" w:hint="eastAsia"/>
          <w:sz w:val="24"/>
        </w:rPr>
        <w:t>动态时间规整在</w:t>
      </w:r>
      <w:r w:rsidRPr="00C07E55">
        <w:rPr>
          <w:rFonts w:ascii="Times New Roman" w:eastAsia="宋体" w:hAnsi="Times New Roman" w:cs="Times New Roman"/>
          <w:sz w:val="24"/>
        </w:rPr>
        <w:t>60</w:t>
      </w:r>
      <w:r w:rsidRPr="00C07E55">
        <w:rPr>
          <w:rFonts w:ascii="Times New Roman" w:eastAsia="宋体" w:hAnsi="Times New Roman" w:cs="Times New Roman"/>
          <w:sz w:val="24"/>
        </w:rPr>
        <w:t>年代由日本学者</w:t>
      </w:r>
      <w:proofErr w:type="spellStart"/>
      <w:r w:rsidRPr="00C07E55">
        <w:rPr>
          <w:rFonts w:ascii="Times New Roman" w:eastAsia="宋体" w:hAnsi="Times New Roman" w:cs="Times New Roman"/>
          <w:sz w:val="24"/>
        </w:rPr>
        <w:t>Itakura</w:t>
      </w:r>
      <w:proofErr w:type="spellEnd"/>
      <w:r w:rsidRPr="00C07E55">
        <w:rPr>
          <w:rFonts w:ascii="Times New Roman" w:eastAsia="宋体" w:hAnsi="Times New Roman" w:cs="Times New Roman"/>
          <w:sz w:val="24"/>
        </w:rPr>
        <w:t>提出，用于衡量两个长度不同的时间序列的相似度。把未知量伸长或缩短</w:t>
      </w:r>
      <w:r w:rsidRPr="00C07E55">
        <w:rPr>
          <w:rFonts w:ascii="Times New Roman" w:eastAsia="宋体" w:hAnsi="Times New Roman" w:cs="Times New Roman"/>
          <w:sz w:val="24"/>
        </w:rPr>
        <w:t>(</w:t>
      </w:r>
      <w:r w:rsidRPr="00C07E55">
        <w:rPr>
          <w:rFonts w:ascii="Times New Roman" w:eastAsia="宋体" w:hAnsi="Times New Roman" w:cs="Times New Roman"/>
          <w:sz w:val="24"/>
        </w:rPr>
        <w:t>压扩</w:t>
      </w:r>
      <w:r w:rsidRPr="00C07E55">
        <w:rPr>
          <w:rFonts w:ascii="Times New Roman" w:eastAsia="宋体" w:hAnsi="Times New Roman" w:cs="Times New Roman"/>
          <w:sz w:val="24"/>
        </w:rPr>
        <w:t>)</w:t>
      </w:r>
      <w:r w:rsidRPr="00C07E55">
        <w:rPr>
          <w:rFonts w:ascii="Times New Roman" w:eastAsia="宋体" w:hAnsi="Times New Roman" w:cs="Times New Roman"/>
          <w:sz w:val="24"/>
        </w:rPr>
        <w:t>，直到与参考模板的长度一致，在这一过程中，未知序列会产生扭曲或弯折，以便其特征量与标准模式对应</w:t>
      </w:r>
      <w:r>
        <w:rPr>
          <w:rFonts w:ascii="Times New Roman" w:eastAsia="宋体" w:hAnsi="Times New Roman" w:cs="Times New Roman" w:hint="eastAsia"/>
          <w:sz w:val="24"/>
        </w:rPr>
        <w:t>。</w:t>
      </w:r>
    </w:p>
    <w:p w14:paraId="1E3060D4" w14:textId="77777777" w:rsidR="00B1751F" w:rsidRDefault="00B1751F" w:rsidP="00B1751F">
      <w:pPr>
        <w:rPr>
          <w:rFonts w:ascii="Times New Roman" w:eastAsia="宋体" w:hAnsi="Times New Roman" w:cs="Times New Roman"/>
          <w:sz w:val="24"/>
        </w:rPr>
      </w:pPr>
    </w:p>
    <w:p w14:paraId="40FF677A" w14:textId="77777777" w:rsidR="00B1751F" w:rsidRDefault="00B1751F" w:rsidP="00B1751F">
      <w:pPr>
        <w:rPr>
          <w:rFonts w:ascii="Times New Roman" w:eastAsia="宋体" w:hAnsi="Times New Roman" w:cs="Times New Roman"/>
          <w:sz w:val="24"/>
        </w:rPr>
      </w:pPr>
      <w:r w:rsidRPr="007E1E96">
        <w:rPr>
          <w:rFonts w:ascii="Times New Roman" w:eastAsia="宋体" w:hAnsi="Times New Roman" w:cs="Times New Roman"/>
          <w:sz w:val="24"/>
        </w:rPr>
        <w:t>首先假设有两条序列</w:t>
      </w:r>
      <w:r w:rsidRPr="007E1E96">
        <w:rPr>
          <w:rFonts w:ascii="Times New Roman" w:eastAsia="宋体" w:hAnsi="Times New Roman" w:cs="Times New Roman"/>
          <w:sz w:val="24"/>
        </w:rPr>
        <w:t> </w:t>
      </w:r>
      <w:r w:rsidRPr="007E1E96">
        <w:rPr>
          <w:rFonts w:eastAsia="宋体"/>
          <w:sz w:val="24"/>
        </w:rPr>
        <w:t>Q</w:t>
      </w:r>
      <w:r w:rsidRPr="007E1E96">
        <w:rPr>
          <w:rFonts w:ascii="Times New Roman" w:eastAsia="宋体" w:hAnsi="Times New Roman" w:cs="Times New Roman"/>
          <w:sz w:val="24"/>
        </w:rPr>
        <w:t>和</w:t>
      </w:r>
      <w:r w:rsidRPr="007E1E96">
        <w:rPr>
          <w:rFonts w:ascii="Times New Roman" w:eastAsia="宋体" w:hAnsi="Times New Roman" w:cs="Times New Roman"/>
          <w:sz w:val="24"/>
        </w:rPr>
        <w:t> </w:t>
      </w:r>
      <w:r w:rsidRPr="007E1E96">
        <w:rPr>
          <w:rFonts w:eastAsia="宋体"/>
          <w:sz w:val="24"/>
        </w:rPr>
        <w:t>C</w:t>
      </w:r>
      <w:r w:rsidRPr="007E1E96">
        <w:rPr>
          <w:rFonts w:ascii="Times New Roman" w:eastAsia="宋体" w:hAnsi="Times New Roman" w:cs="Times New Roman" w:hint="eastAsia"/>
          <w:sz w:val="24"/>
        </w:rPr>
        <w:t>，</w:t>
      </w:r>
      <w:r w:rsidRPr="007E1E96">
        <w:rPr>
          <w:rFonts w:ascii="Times New Roman" w:eastAsia="宋体" w:hAnsi="Times New Roman" w:cs="Times New Roman"/>
          <w:sz w:val="24"/>
        </w:rPr>
        <w:t>他们的长度分别是</w:t>
      </w:r>
      <w:r w:rsidRPr="007E1E96">
        <w:rPr>
          <w:rFonts w:ascii="Times New Roman" w:eastAsia="宋体" w:hAnsi="Times New Roman" w:cs="Times New Roman"/>
          <w:sz w:val="24"/>
        </w:rPr>
        <w:t> </w:t>
      </w:r>
      <w:r w:rsidRPr="007E1E96">
        <w:rPr>
          <w:rFonts w:eastAsia="宋体"/>
          <w:sz w:val="24"/>
        </w:rPr>
        <w:t>n</w:t>
      </w:r>
      <w:r w:rsidRPr="007E1E96">
        <w:rPr>
          <w:rFonts w:ascii="Times New Roman" w:eastAsia="宋体" w:hAnsi="Times New Roman" w:cs="Times New Roman"/>
          <w:sz w:val="24"/>
        </w:rPr>
        <w:t> </w:t>
      </w:r>
      <w:r w:rsidRPr="007E1E96">
        <w:rPr>
          <w:rFonts w:ascii="Times New Roman" w:eastAsia="宋体" w:hAnsi="Times New Roman" w:cs="Times New Roman"/>
          <w:sz w:val="24"/>
        </w:rPr>
        <w:t>和</w:t>
      </w:r>
      <w:r w:rsidRPr="007E1E96">
        <w:rPr>
          <w:rFonts w:ascii="Times New Roman" w:eastAsia="宋体" w:hAnsi="Times New Roman" w:cs="Times New Roman"/>
          <w:sz w:val="24"/>
        </w:rPr>
        <w:t> </w:t>
      </w:r>
      <w:r w:rsidRPr="007E1E96">
        <w:rPr>
          <w:rFonts w:eastAsia="宋体"/>
          <w:sz w:val="24"/>
        </w:rPr>
        <w:t>m</w:t>
      </w:r>
      <w:r>
        <w:br/>
      </w:r>
      <w:r>
        <w:rPr>
          <w:rStyle w:val="katex-mathml"/>
          <w:rFonts w:ascii="Times New Roman" w:hAnsi="Times New Roman" w:cs="Times New Roman"/>
          <w:sz w:val="29"/>
          <w:szCs w:val="29"/>
          <w:bdr w:val="none" w:sz="0" w:space="0" w:color="auto" w:frame="1"/>
        </w:rPr>
        <w:t>Q = q</w:t>
      </w:r>
      <w:r w:rsidRPr="007E1E96">
        <w:rPr>
          <w:rStyle w:val="katex-mathml"/>
          <w:rFonts w:ascii="Times New Roman" w:hAnsi="Times New Roman" w:cs="Times New Roman"/>
          <w:sz w:val="29"/>
          <w:szCs w:val="29"/>
          <w:bdr w:val="none" w:sz="0" w:space="0" w:color="auto" w:frame="1"/>
          <w:vertAlign w:val="subscript"/>
        </w:rPr>
        <w:t>1</w:t>
      </w:r>
      <w:r>
        <w:rPr>
          <w:rStyle w:val="katex-mathml"/>
          <w:rFonts w:ascii="Times New Roman" w:hAnsi="Times New Roman" w:cs="Times New Roman"/>
          <w:sz w:val="29"/>
          <w:szCs w:val="29"/>
          <w:bdr w:val="none" w:sz="0" w:space="0" w:color="auto" w:frame="1"/>
        </w:rPr>
        <w:t xml:space="preserve"> , q</w:t>
      </w:r>
      <w:r w:rsidRPr="007E1E96">
        <w:rPr>
          <w:rStyle w:val="katex-mathml"/>
          <w:rFonts w:ascii="Times New Roman" w:hAnsi="Times New Roman" w:cs="Times New Roman"/>
          <w:sz w:val="29"/>
          <w:szCs w:val="29"/>
          <w:bdr w:val="none" w:sz="0" w:space="0" w:color="auto" w:frame="1"/>
          <w:vertAlign w:val="subscript"/>
        </w:rPr>
        <w:t>2</w:t>
      </w:r>
      <w:r>
        <w:rPr>
          <w:rStyle w:val="katex-mathml"/>
          <w:rFonts w:ascii="Times New Roman" w:hAnsi="Times New Roman" w:cs="Times New Roman"/>
          <w:sz w:val="29"/>
          <w:szCs w:val="29"/>
          <w:bdr w:val="none" w:sz="0" w:space="0" w:color="auto" w:frame="1"/>
        </w:rPr>
        <w:t xml:space="preserve"> , . </w:t>
      </w:r>
      <w:proofErr w:type="gramStart"/>
      <w:r>
        <w:rPr>
          <w:rStyle w:val="katex-mathml"/>
          <w:rFonts w:ascii="Times New Roman" w:hAnsi="Times New Roman" w:cs="Times New Roman"/>
          <w:sz w:val="29"/>
          <w:szCs w:val="29"/>
          <w:bdr w:val="none" w:sz="0" w:space="0" w:color="auto" w:frame="1"/>
        </w:rPr>
        <w:t>. .</w:t>
      </w:r>
      <w:proofErr w:type="gramEnd"/>
      <w:r>
        <w:rPr>
          <w:rStyle w:val="katex-mathml"/>
          <w:rFonts w:ascii="Times New Roman" w:hAnsi="Times New Roman" w:cs="Times New Roman"/>
          <w:sz w:val="29"/>
          <w:szCs w:val="29"/>
          <w:bdr w:val="none" w:sz="0" w:space="0" w:color="auto" w:frame="1"/>
        </w:rPr>
        <w:t xml:space="preserve"> , </w:t>
      </w:r>
      <w:proofErr w:type="spellStart"/>
      <w:r>
        <w:rPr>
          <w:rStyle w:val="katex-mathml"/>
          <w:rFonts w:ascii="Times New Roman" w:hAnsi="Times New Roman" w:cs="Times New Roman"/>
          <w:sz w:val="29"/>
          <w:szCs w:val="29"/>
          <w:bdr w:val="none" w:sz="0" w:space="0" w:color="auto" w:frame="1"/>
        </w:rPr>
        <w:t>q</w:t>
      </w:r>
      <w:r w:rsidRPr="007E1E96">
        <w:rPr>
          <w:rStyle w:val="katex-mathml"/>
          <w:rFonts w:ascii="Times New Roman" w:hAnsi="Times New Roman" w:cs="Times New Roman"/>
          <w:sz w:val="29"/>
          <w:szCs w:val="29"/>
          <w:bdr w:val="none" w:sz="0" w:space="0" w:color="auto" w:frame="1"/>
          <w:vertAlign w:val="subscript"/>
        </w:rPr>
        <w:t>n</w:t>
      </w:r>
      <w:proofErr w:type="spellEnd"/>
      <w:r>
        <w:rPr>
          <w:rStyle w:val="katex-mathml"/>
          <w:rFonts w:ascii="Times New Roman" w:hAnsi="Times New Roman" w:cs="Times New Roman"/>
          <w:sz w:val="29"/>
          <w:szCs w:val="29"/>
          <w:bdr w:val="none" w:sz="0" w:space="0" w:color="auto" w:frame="1"/>
        </w:rPr>
        <w:t xml:space="preserve"> </w:t>
      </w:r>
      <w:r>
        <w:br/>
      </w:r>
      <w:r>
        <w:rPr>
          <w:rStyle w:val="katex-mathml"/>
          <w:rFonts w:ascii="Times New Roman" w:hAnsi="Times New Roman" w:cs="Times New Roman"/>
          <w:sz w:val="29"/>
          <w:szCs w:val="29"/>
          <w:bdr w:val="none" w:sz="0" w:space="0" w:color="auto" w:frame="1"/>
        </w:rPr>
        <w:t>C = q</w:t>
      </w:r>
      <w:r w:rsidRPr="007E1E96">
        <w:rPr>
          <w:rStyle w:val="katex-mathml"/>
          <w:rFonts w:ascii="Times New Roman" w:hAnsi="Times New Roman" w:cs="Times New Roman"/>
          <w:sz w:val="29"/>
          <w:szCs w:val="29"/>
          <w:bdr w:val="none" w:sz="0" w:space="0" w:color="auto" w:frame="1"/>
          <w:vertAlign w:val="subscript"/>
        </w:rPr>
        <w:t>1</w:t>
      </w:r>
      <w:r>
        <w:rPr>
          <w:rStyle w:val="katex-mathml"/>
          <w:rFonts w:ascii="Times New Roman" w:hAnsi="Times New Roman" w:cs="Times New Roman"/>
          <w:sz w:val="29"/>
          <w:szCs w:val="29"/>
          <w:bdr w:val="none" w:sz="0" w:space="0" w:color="auto" w:frame="1"/>
        </w:rPr>
        <w:t xml:space="preserve"> , q</w:t>
      </w:r>
      <w:r w:rsidRPr="007E1E96">
        <w:rPr>
          <w:rStyle w:val="katex-mathml"/>
          <w:rFonts w:ascii="Times New Roman" w:hAnsi="Times New Roman" w:cs="Times New Roman"/>
          <w:sz w:val="29"/>
          <w:szCs w:val="29"/>
          <w:bdr w:val="none" w:sz="0" w:space="0" w:color="auto" w:frame="1"/>
          <w:vertAlign w:val="subscript"/>
        </w:rPr>
        <w:t>2</w:t>
      </w:r>
      <w:r>
        <w:rPr>
          <w:rStyle w:val="katex-mathml"/>
          <w:rFonts w:ascii="Times New Roman" w:hAnsi="Times New Roman" w:cs="Times New Roman"/>
          <w:sz w:val="29"/>
          <w:szCs w:val="29"/>
          <w:bdr w:val="none" w:sz="0" w:space="0" w:color="auto" w:frame="1"/>
        </w:rPr>
        <w:t xml:space="preserve"> , . . . , </w:t>
      </w:r>
      <w:proofErr w:type="spellStart"/>
      <w:r>
        <w:rPr>
          <w:rStyle w:val="katex-mathml"/>
          <w:rFonts w:ascii="Times New Roman" w:hAnsi="Times New Roman" w:cs="Times New Roman"/>
          <w:sz w:val="29"/>
          <w:szCs w:val="29"/>
          <w:bdr w:val="none" w:sz="0" w:space="0" w:color="auto" w:frame="1"/>
        </w:rPr>
        <w:t>q</w:t>
      </w:r>
      <w:r>
        <w:rPr>
          <w:rStyle w:val="katex-mathml"/>
          <w:rFonts w:ascii="Times New Roman" w:hAnsi="Times New Roman" w:cs="Times New Roman" w:hint="eastAsia"/>
          <w:sz w:val="29"/>
          <w:szCs w:val="29"/>
          <w:bdr w:val="none" w:sz="0" w:space="0" w:color="auto" w:frame="1"/>
          <w:vertAlign w:val="subscript"/>
        </w:rPr>
        <w:t>m</w:t>
      </w:r>
      <w:proofErr w:type="spellEnd"/>
      <w:r>
        <w:rPr>
          <w:rFonts w:ascii="Times New Roman" w:hAnsi="Times New Roman" w:cs="Times New Roman"/>
          <w:color w:val="4D4D4D"/>
          <w:sz w:val="29"/>
          <w:szCs w:val="29"/>
          <w:shd w:val="clear" w:color="auto" w:fill="FFFFFF"/>
        </w:rPr>
        <w:br/>
      </w:r>
      <w:r w:rsidRPr="007E1E96">
        <w:rPr>
          <w:rFonts w:ascii="Times New Roman" w:eastAsia="宋体" w:hAnsi="Times New Roman" w:cs="Times New Roman" w:hint="eastAsia"/>
          <w:sz w:val="24"/>
        </w:rPr>
        <w:t>用一个</w:t>
      </w:r>
      <w:r w:rsidRPr="007E1E96">
        <w:rPr>
          <w:rFonts w:ascii="Times New Roman" w:eastAsia="宋体" w:hAnsi="Times New Roman" w:cs="Times New Roman"/>
          <w:sz w:val="24"/>
        </w:rPr>
        <w:t xml:space="preserve"> m × n</w:t>
      </w:r>
      <w:r w:rsidRPr="007E1E96">
        <w:rPr>
          <w:rFonts w:ascii="Times New Roman" w:eastAsia="宋体" w:hAnsi="Times New Roman" w:cs="Times New Roman"/>
          <w:sz w:val="24"/>
        </w:rPr>
        <w:t>矩阵来对比两个序列，</w:t>
      </w:r>
      <w:r w:rsidRPr="007E1E96">
        <w:rPr>
          <w:rFonts w:ascii="Times New Roman" w:eastAsia="宋体" w:hAnsi="Times New Roman" w:cs="Times New Roman"/>
          <w:sz w:val="24"/>
        </w:rPr>
        <w:t>warping</w:t>
      </w:r>
      <w:r w:rsidRPr="007E1E96">
        <w:rPr>
          <w:rFonts w:ascii="Times New Roman" w:eastAsia="宋体" w:hAnsi="Times New Roman" w:cs="Times New Roman"/>
          <w:sz w:val="24"/>
        </w:rPr>
        <w:t>路径会穿越这个矩阵，</w:t>
      </w:r>
      <w:r w:rsidRPr="007E1E96">
        <w:rPr>
          <w:rFonts w:ascii="Times New Roman" w:eastAsia="宋体" w:hAnsi="Times New Roman" w:cs="Times New Roman"/>
          <w:sz w:val="24"/>
        </w:rPr>
        <w:t>warping</w:t>
      </w:r>
      <w:r w:rsidRPr="007E1E96">
        <w:rPr>
          <w:rFonts w:ascii="Times New Roman" w:eastAsia="宋体" w:hAnsi="Times New Roman" w:cs="Times New Roman"/>
          <w:sz w:val="24"/>
        </w:rPr>
        <w:t>路径的第</w:t>
      </w:r>
      <w:r w:rsidRPr="007E1E96">
        <w:rPr>
          <w:rFonts w:ascii="Times New Roman" w:eastAsia="宋体" w:hAnsi="Times New Roman" w:cs="Times New Roman"/>
          <w:sz w:val="24"/>
        </w:rPr>
        <w:t xml:space="preserve"> k</w:t>
      </w:r>
      <w:r w:rsidRPr="007E1E96">
        <w:rPr>
          <w:rFonts w:ascii="Times New Roman" w:eastAsia="宋体" w:hAnsi="Times New Roman" w:cs="Times New Roman"/>
          <w:sz w:val="24"/>
        </w:rPr>
        <w:t>个元素表示为</w:t>
      </w:r>
      <w:proofErr w:type="spellStart"/>
      <w:r>
        <w:rPr>
          <w:rFonts w:ascii="Times New Roman" w:eastAsia="宋体" w:hAnsi="Times New Roman" w:cs="Times New Roman"/>
          <w:sz w:val="24"/>
        </w:rPr>
        <w:t>W</w:t>
      </w:r>
      <w:r w:rsidRPr="007E1E96">
        <w:rPr>
          <w:rFonts w:ascii="Times New Roman" w:eastAsia="宋体" w:hAnsi="Times New Roman" w:cs="Times New Roman"/>
          <w:sz w:val="24"/>
          <w:vertAlign w:val="subscript"/>
        </w:rPr>
        <w:t>k</w:t>
      </w:r>
      <w:proofErr w:type="spellEnd"/>
      <w:r w:rsidRPr="007E1E96">
        <w:rPr>
          <w:rFonts w:ascii="Times New Roman" w:eastAsia="宋体" w:hAnsi="Times New Roman" w:cs="Times New Roman"/>
          <w:sz w:val="24"/>
        </w:rPr>
        <w:t xml:space="preserve"> = ( </w:t>
      </w:r>
      <w:proofErr w:type="spellStart"/>
      <w:r w:rsidRPr="007E1E96">
        <w:rPr>
          <w:rFonts w:ascii="Times New Roman" w:eastAsia="宋体" w:hAnsi="Times New Roman" w:cs="Times New Roman"/>
          <w:sz w:val="24"/>
        </w:rPr>
        <w:t>i</w:t>
      </w:r>
      <w:proofErr w:type="spellEnd"/>
      <w:r w:rsidRPr="007E1E96">
        <w:rPr>
          <w:rFonts w:ascii="Times New Roman" w:eastAsia="宋体" w:hAnsi="Times New Roman" w:cs="Times New Roman"/>
          <w:sz w:val="24"/>
        </w:rPr>
        <w:t xml:space="preserve"> , j )</w:t>
      </w:r>
      <w:r w:rsidRPr="007E1E96">
        <w:rPr>
          <w:rFonts w:ascii="Times New Roman" w:eastAsia="宋体" w:hAnsi="Times New Roman" w:cs="Times New Roman"/>
          <w:sz w:val="24"/>
          <w:vertAlign w:val="subscript"/>
        </w:rPr>
        <w:t>k</w:t>
      </w:r>
      <w:r w:rsidRPr="007E1E96">
        <w:rPr>
          <w:rFonts w:ascii="Times New Roman" w:eastAsia="宋体" w:hAnsi="Times New Roman" w:cs="Times New Roman"/>
          <w:sz w:val="24"/>
        </w:rPr>
        <w:t xml:space="preserve"> ,</w:t>
      </w:r>
      <w:r w:rsidRPr="007E1E96">
        <w:rPr>
          <w:rFonts w:ascii="Times New Roman" w:eastAsia="宋体" w:hAnsi="Times New Roman" w:cs="Times New Roman"/>
          <w:sz w:val="24"/>
        </w:rPr>
        <w:t>横纵代表的是两个序列对齐的点</w:t>
      </w:r>
    </w:p>
    <w:p w14:paraId="21319195" w14:textId="77777777" w:rsidR="00B1751F" w:rsidRDefault="00B1751F" w:rsidP="009D15BD">
      <w:pPr>
        <w:jc w:val="center"/>
        <w:rPr>
          <w:rFonts w:ascii="Times New Roman" w:eastAsia="宋体" w:hAnsi="Times New Roman" w:cs="Times New Roman"/>
          <w:sz w:val="24"/>
        </w:rPr>
      </w:pPr>
      <w:r>
        <w:rPr>
          <w:noProof/>
        </w:rPr>
        <w:lastRenderedPageBreak/>
        <w:drawing>
          <wp:inline distT="0" distB="0" distL="0" distR="0" wp14:anchorId="20B9779C" wp14:editId="43A96F52">
            <wp:extent cx="3773882" cy="2722047"/>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9903" cy="2726390"/>
                    </a:xfrm>
                    <a:prstGeom prst="rect">
                      <a:avLst/>
                    </a:prstGeom>
                  </pic:spPr>
                </pic:pic>
              </a:graphicData>
            </a:graphic>
          </wp:inline>
        </w:drawing>
      </w:r>
    </w:p>
    <w:p w14:paraId="05AAC7F1" w14:textId="77777777" w:rsidR="00B1751F" w:rsidRDefault="00B1751F" w:rsidP="00B1751F">
      <w:pPr>
        <w:rPr>
          <w:rFonts w:ascii="Times New Roman" w:eastAsia="宋体" w:hAnsi="Times New Roman" w:cs="Times New Roman"/>
          <w:sz w:val="24"/>
        </w:rPr>
      </w:pPr>
      <w:r>
        <w:rPr>
          <w:rFonts w:ascii="Times New Roman" w:eastAsia="宋体" w:hAnsi="Times New Roman" w:cs="Times New Roman" w:hint="eastAsia"/>
          <w:sz w:val="24"/>
        </w:rPr>
        <w:t>所以</w:t>
      </w:r>
      <w:r>
        <w:rPr>
          <w:rFonts w:ascii="Times New Roman" w:eastAsia="宋体" w:hAnsi="Times New Roman" w:cs="Times New Roman" w:hint="eastAsia"/>
          <w:sz w:val="24"/>
        </w:rPr>
        <w:t>D</w:t>
      </w:r>
      <w:r>
        <w:rPr>
          <w:rFonts w:ascii="Times New Roman" w:eastAsia="宋体" w:hAnsi="Times New Roman" w:cs="Times New Roman"/>
          <w:sz w:val="24"/>
        </w:rPr>
        <w:t>WT</w:t>
      </w:r>
      <w:r>
        <w:rPr>
          <w:rFonts w:ascii="Times New Roman" w:eastAsia="宋体" w:hAnsi="Times New Roman" w:cs="Times New Roman" w:hint="eastAsia"/>
          <w:sz w:val="24"/>
        </w:rPr>
        <w:t>算法的数学公式如下：</w:t>
      </w:r>
    </w:p>
    <w:p w14:paraId="03C50E9E" w14:textId="77777777" w:rsidR="00B1751F" w:rsidRDefault="00B1751F" w:rsidP="00B1751F">
      <w:pPr>
        <w:rPr>
          <w:rFonts w:ascii="Times New Roman" w:eastAsia="宋体" w:hAnsi="Times New Roman" w:cs="Times New Roman"/>
          <w:sz w:val="24"/>
        </w:rPr>
      </w:pPr>
      <w:r>
        <w:rPr>
          <w:noProof/>
        </w:rPr>
        <w:drawing>
          <wp:inline distT="0" distB="0" distL="0" distR="0" wp14:anchorId="3D81C9BB" wp14:editId="3724DDE1">
            <wp:extent cx="6891155" cy="40736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48768" cy="410769"/>
                    </a:xfrm>
                    <a:prstGeom prst="rect">
                      <a:avLst/>
                    </a:prstGeom>
                    <a:noFill/>
                    <a:ln>
                      <a:noFill/>
                    </a:ln>
                  </pic:spPr>
                </pic:pic>
              </a:graphicData>
            </a:graphic>
          </wp:inline>
        </w:drawing>
      </w:r>
    </w:p>
    <w:p w14:paraId="39CE815D" w14:textId="77777777" w:rsidR="00B1751F" w:rsidRDefault="00B1751F" w:rsidP="00B1751F">
      <w:pPr>
        <w:rPr>
          <w:rFonts w:ascii="Times New Roman" w:eastAsia="宋体" w:hAnsi="Times New Roman" w:cs="Times New Roman"/>
          <w:sz w:val="24"/>
        </w:rPr>
      </w:pPr>
      <w:r>
        <w:rPr>
          <w:rFonts w:ascii="Times New Roman" w:eastAsia="宋体" w:hAnsi="Times New Roman" w:cs="Times New Roman" w:hint="eastAsia"/>
          <w:sz w:val="24"/>
        </w:rPr>
        <w:t>D</w:t>
      </w:r>
      <w:r>
        <w:rPr>
          <w:rFonts w:ascii="Times New Roman" w:eastAsia="宋体" w:hAnsi="Times New Roman" w:cs="Times New Roman"/>
          <w:sz w:val="24"/>
        </w:rPr>
        <w:t>TW</w:t>
      </w:r>
      <w:r>
        <w:rPr>
          <w:rFonts w:ascii="Times New Roman" w:eastAsia="宋体" w:hAnsi="Times New Roman" w:cs="Times New Roman" w:hint="eastAsia"/>
          <w:sz w:val="24"/>
        </w:rPr>
        <w:t>算法的步骤：</w:t>
      </w:r>
    </w:p>
    <w:p w14:paraId="4245AEF1" w14:textId="77777777" w:rsidR="00B1751F" w:rsidRPr="00A56CB4" w:rsidRDefault="00B1751F" w:rsidP="00B1751F">
      <w:pPr>
        <w:rPr>
          <w:rFonts w:ascii="Times New Roman" w:eastAsia="宋体" w:hAnsi="Times New Roman" w:cs="Times New Roman"/>
          <w:sz w:val="24"/>
        </w:rPr>
      </w:pPr>
      <w:r w:rsidRPr="00A56CB4">
        <w:rPr>
          <w:rFonts w:ascii="Times New Roman" w:eastAsia="宋体" w:hAnsi="Times New Roman" w:cs="Times New Roman"/>
          <w:sz w:val="24"/>
        </w:rPr>
        <w:t xml:space="preserve">1. </w:t>
      </w:r>
      <w:r w:rsidRPr="00A56CB4">
        <w:rPr>
          <w:rFonts w:ascii="Times New Roman" w:eastAsia="宋体" w:hAnsi="Times New Roman" w:cs="Times New Roman"/>
          <w:sz w:val="24"/>
        </w:rPr>
        <w:t>计算两个序列各个点之间的距离矩阵。</w:t>
      </w:r>
    </w:p>
    <w:p w14:paraId="06552B72" w14:textId="77777777" w:rsidR="00B1751F" w:rsidRDefault="00B1751F" w:rsidP="00B1751F">
      <w:pPr>
        <w:rPr>
          <w:rFonts w:ascii="Times New Roman" w:eastAsia="宋体" w:hAnsi="Times New Roman" w:cs="Times New Roman"/>
          <w:sz w:val="24"/>
        </w:rPr>
      </w:pPr>
      <w:r w:rsidRPr="00A56CB4">
        <w:rPr>
          <w:rFonts w:ascii="Times New Roman" w:eastAsia="宋体" w:hAnsi="Times New Roman" w:cs="Times New Roman"/>
          <w:sz w:val="24"/>
        </w:rPr>
        <w:t xml:space="preserve">2. </w:t>
      </w:r>
      <w:r w:rsidRPr="00A56CB4">
        <w:rPr>
          <w:rFonts w:ascii="Times New Roman" w:eastAsia="宋体" w:hAnsi="Times New Roman" w:cs="Times New Roman"/>
          <w:sz w:val="24"/>
        </w:rPr>
        <w:t>寻找一条从矩阵左上角到右下角的路径，使得路径上的元素和最小。</w:t>
      </w:r>
    </w:p>
    <w:p w14:paraId="0C706A5E" w14:textId="77777777" w:rsidR="00B1751F" w:rsidRPr="007E1E96" w:rsidRDefault="00B1751F" w:rsidP="00B1751F">
      <w:pPr>
        <w:rPr>
          <w:rFonts w:ascii="Times New Roman" w:eastAsia="宋体" w:hAnsi="Times New Roman" w:cs="Times New Roman"/>
          <w:sz w:val="24"/>
        </w:rPr>
      </w:pPr>
    </w:p>
    <w:p w14:paraId="4FAD433B" w14:textId="77777777" w:rsidR="00B1751F" w:rsidRPr="007E1E96" w:rsidRDefault="00B1751F" w:rsidP="00B1751F">
      <w:pPr>
        <w:rPr>
          <w:rFonts w:ascii="Times New Roman" w:eastAsia="宋体" w:hAnsi="Times New Roman" w:cs="Times New Roman"/>
          <w:sz w:val="24"/>
        </w:rPr>
      </w:pPr>
      <w:r w:rsidRPr="007E1E96">
        <w:rPr>
          <w:rFonts w:ascii="Times New Roman" w:eastAsia="宋体" w:hAnsi="Times New Roman" w:cs="Times New Roman" w:hint="eastAsia"/>
          <w:sz w:val="24"/>
        </w:rPr>
        <w:t>矩阵从左上角到右下角的路径长度有以下性质：</w:t>
      </w:r>
    </w:p>
    <w:p w14:paraId="44F91948" w14:textId="77777777" w:rsidR="00B1751F" w:rsidRPr="007E1E96" w:rsidRDefault="00B1751F" w:rsidP="00B1751F">
      <w:pPr>
        <w:rPr>
          <w:rFonts w:ascii="Times New Roman" w:eastAsia="宋体" w:hAnsi="Times New Roman" w:cs="Times New Roman"/>
          <w:sz w:val="24"/>
        </w:rPr>
      </w:pPr>
    </w:p>
    <w:p w14:paraId="234BB9BF" w14:textId="77777777" w:rsidR="00B1751F" w:rsidRPr="007E1E96" w:rsidRDefault="00B1751F" w:rsidP="00B1751F">
      <w:pP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w:t>
      </w:r>
      <w:r w:rsidRPr="007E1E96">
        <w:rPr>
          <w:rFonts w:ascii="Times New Roman" w:eastAsia="宋体" w:hAnsi="Times New Roman" w:cs="Times New Roman" w:hint="eastAsia"/>
          <w:sz w:val="24"/>
        </w:rPr>
        <w:t>当前路径长度</w:t>
      </w:r>
      <w:r w:rsidRPr="007E1E96">
        <w:rPr>
          <w:rFonts w:ascii="Times New Roman" w:eastAsia="宋体" w:hAnsi="Times New Roman" w:cs="Times New Roman"/>
          <w:sz w:val="24"/>
        </w:rPr>
        <w:t xml:space="preserve"> = </w:t>
      </w:r>
      <w:r w:rsidRPr="007E1E96">
        <w:rPr>
          <w:rFonts w:ascii="Times New Roman" w:eastAsia="宋体" w:hAnsi="Times New Roman" w:cs="Times New Roman"/>
          <w:sz w:val="24"/>
        </w:rPr>
        <w:t>前一步的路径长度</w:t>
      </w:r>
      <w:r w:rsidRPr="007E1E96">
        <w:rPr>
          <w:rFonts w:ascii="Times New Roman" w:eastAsia="宋体" w:hAnsi="Times New Roman" w:cs="Times New Roman"/>
          <w:sz w:val="24"/>
        </w:rPr>
        <w:t xml:space="preserve"> + </w:t>
      </w:r>
      <w:r w:rsidRPr="007E1E96">
        <w:rPr>
          <w:rFonts w:ascii="Times New Roman" w:eastAsia="宋体" w:hAnsi="Times New Roman" w:cs="Times New Roman"/>
          <w:sz w:val="24"/>
        </w:rPr>
        <w:t>当前元素的大小</w:t>
      </w:r>
    </w:p>
    <w:p w14:paraId="2B219F04" w14:textId="77777777" w:rsidR="00B1751F" w:rsidRPr="007E1E96" w:rsidRDefault="00B1751F" w:rsidP="00B1751F">
      <w:pPr>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w:t>
      </w:r>
      <w:r w:rsidRPr="007E1E96">
        <w:rPr>
          <w:rFonts w:ascii="Times New Roman" w:eastAsia="宋体" w:hAnsi="Times New Roman" w:cs="Times New Roman" w:hint="eastAsia"/>
          <w:sz w:val="24"/>
        </w:rPr>
        <w:t>路径上的某个元素</w:t>
      </w:r>
      <w:r w:rsidRPr="007E1E96">
        <w:rPr>
          <w:rFonts w:ascii="Times New Roman" w:eastAsia="宋体" w:hAnsi="Times New Roman" w:cs="Times New Roman"/>
          <w:sz w:val="24"/>
        </w:rPr>
        <w:t>(</w:t>
      </w:r>
      <w:proofErr w:type="spellStart"/>
      <w:r w:rsidRPr="007E1E96">
        <w:rPr>
          <w:rFonts w:ascii="Times New Roman" w:eastAsia="宋体" w:hAnsi="Times New Roman" w:cs="Times New Roman"/>
          <w:sz w:val="24"/>
        </w:rPr>
        <w:t>i</w:t>
      </w:r>
      <w:proofErr w:type="spellEnd"/>
      <w:r w:rsidRPr="007E1E96">
        <w:rPr>
          <w:rFonts w:ascii="Times New Roman" w:eastAsia="宋体" w:hAnsi="Times New Roman" w:cs="Times New Roman"/>
          <w:sz w:val="24"/>
        </w:rPr>
        <w:t>, j)</w:t>
      </w:r>
      <w:r w:rsidRPr="007E1E96">
        <w:rPr>
          <w:rFonts w:ascii="Times New Roman" w:eastAsia="宋体" w:hAnsi="Times New Roman" w:cs="Times New Roman"/>
          <w:sz w:val="24"/>
        </w:rPr>
        <w:t>，它的前一个元素只可能为以下三者之一：</w:t>
      </w:r>
    </w:p>
    <w:p w14:paraId="43DE32FF" w14:textId="77777777" w:rsidR="00B1751F" w:rsidRPr="007E1E96" w:rsidRDefault="00B1751F" w:rsidP="00B1751F">
      <w:pPr>
        <w:rPr>
          <w:rFonts w:ascii="Times New Roman" w:eastAsia="宋体" w:hAnsi="Times New Roman" w:cs="Times New Roman"/>
          <w:sz w:val="24"/>
        </w:rPr>
      </w:pPr>
      <w:r w:rsidRPr="007E1E96">
        <w:rPr>
          <w:rFonts w:ascii="Times New Roman" w:eastAsia="宋体" w:hAnsi="Times New Roman" w:cs="Times New Roman"/>
          <w:sz w:val="24"/>
        </w:rPr>
        <w:t xml:space="preserve">a) </w:t>
      </w:r>
      <w:r w:rsidRPr="007E1E96">
        <w:rPr>
          <w:rFonts w:ascii="Times New Roman" w:eastAsia="宋体" w:hAnsi="Times New Roman" w:cs="Times New Roman"/>
          <w:sz w:val="24"/>
        </w:rPr>
        <w:t>左边的相邻元素</w:t>
      </w:r>
      <w:r w:rsidRPr="007E1E96">
        <w:rPr>
          <w:rFonts w:ascii="Times New Roman" w:eastAsia="宋体" w:hAnsi="Times New Roman" w:cs="Times New Roman"/>
          <w:sz w:val="24"/>
        </w:rPr>
        <w:t xml:space="preserve"> (</w:t>
      </w:r>
      <w:proofErr w:type="spellStart"/>
      <w:r w:rsidRPr="007E1E96">
        <w:rPr>
          <w:rFonts w:ascii="Times New Roman" w:eastAsia="宋体" w:hAnsi="Times New Roman" w:cs="Times New Roman"/>
          <w:sz w:val="24"/>
        </w:rPr>
        <w:t>i</w:t>
      </w:r>
      <w:proofErr w:type="spellEnd"/>
      <w:r w:rsidRPr="007E1E96">
        <w:rPr>
          <w:rFonts w:ascii="Times New Roman" w:eastAsia="宋体" w:hAnsi="Times New Roman" w:cs="Times New Roman"/>
          <w:sz w:val="24"/>
        </w:rPr>
        <w:t>, j-1)</w:t>
      </w:r>
    </w:p>
    <w:p w14:paraId="3E57329C" w14:textId="77777777" w:rsidR="00B1751F" w:rsidRPr="007E1E96" w:rsidRDefault="00B1751F" w:rsidP="00B1751F">
      <w:pPr>
        <w:rPr>
          <w:rFonts w:ascii="Times New Roman" w:eastAsia="宋体" w:hAnsi="Times New Roman" w:cs="Times New Roman"/>
          <w:sz w:val="24"/>
        </w:rPr>
      </w:pPr>
      <w:r w:rsidRPr="007E1E96">
        <w:rPr>
          <w:rFonts w:ascii="Times New Roman" w:eastAsia="宋体" w:hAnsi="Times New Roman" w:cs="Times New Roman"/>
          <w:sz w:val="24"/>
        </w:rPr>
        <w:t xml:space="preserve">b) </w:t>
      </w:r>
      <w:r w:rsidRPr="007E1E96">
        <w:rPr>
          <w:rFonts w:ascii="Times New Roman" w:eastAsia="宋体" w:hAnsi="Times New Roman" w:cs="Times New Roman"/>
          <w:sz w:val="24"/>
        </w:rPr>
        <w:t>上面的相邻元素</w:t>
      </w:r>
      <w:r w:rsidRPr="007E1E96">
        <w:rPr>
          <w:rFonts w:ascii="Times New Roman" w:eastAsia="宋体" w:hAnsi="Times New Roman" w:cs="Times New Roman"/>
          <w:sz w:val="24"/>
        </w:rPr>
        <w:t xml:space="preserve"> (i-1, j)</w:t>
      </w:r>
    </w:p>
    <w:p w14:paraId="323D5993" w14:textId="77777777" w:rsidR="00B1751F" w:rsidRDefault="00B1751F" w:rsidP="00B1751F">
      <w:pPr>
        <w:rPr>
          <w:rFonts w:ascii="Times New Roman" w:eastAsia="宋体" w:hAnsi="Times New Roman" w:cs="Times New Roman"/>
          <w:sz w:val="24"/>
        </w:rPr>
      </w:pPr>
      <w:r w:rsidRPr="007E1E96">
        <w:rPr>
          <w:rFonts w:ascii="Times New Roman" w:eastAsia="宋体" w:hAnsi="Times New Roman" w:cs="Times New Roman"/>
          <w:sz w:val="24"/>
        </w:rPr>
        <w:t xml:space="preserve">c) </w:t>
      </w:r>
      <w:r w:rsidRPr="007E1E96">
        <w:rPr>
          <w:rFonts w:ascii="Times New Roman" w:eastAsia="宋体" w:hAnsi="Times New Roman" w:cs="Times New Roman"/>
          <w:sz w:val="24"/>
        </w:rPr>
        <w:t>左上方的相邻元素</w:t>
      </w:r>
      <w:r w:rsidRPr="007E1E96">
        <w:rPr>
          <w:rFonts w:ascii="Times New Roman" w:eastAsia="宋体" w:hAnsi="Times New Roman" w:cs="Times New Roman"/>
          <w:sz w:val="24"/>
        </w:rPr>
        <w:t xml:space="preserve"> (i-1, j-1)</w:t>
      </w:r>
    </w:p>
    <w:p w14:paraId="76A21A24" w14:textId="77777777" w:rsidR="00B1751F" w:rsidRDefault="00B1751F" w:rsidP="00B1751F">
      <w:pPr>
        <w:rPr>
          <w:rFonts w:ascii="Times New Roman" w:eastAsia="宋体" w:hAnsi="Times New Roman" w:cs="Times New Roman"/>
          <w:sz w:val="24"/>
        </w:rPr>
      </w:pPr>
    </w:p>
    <w:p w14:paraId="43D1CAB1" w14:textId="77777777" w:rsidR="00B1751F" w:rsidRPr="00282BD7" w:rsidRDefault="00B1751F" w:rsidP="00B1751F">
      <w:pPr>
        <w:pStyle w:val="ab"/>
        <w:shd w:val="clear" w:color="auto" w:fill="FFFFFF"/>
        <w:spacing w:before="0" w:beforeAutospacing="0" w:after="240" w:afterAutospacing="0" w:line="390" w:lineRule="atLeast"/>
        <w:rPr>
          <w:rFonts w:ascii="Times New Roman" w:hAnsi="Times New Roman" w:cs="Times New Roman"/>
          <w:kern w:val="2"/>
          <w:szCs w:val="22"/>
        </w:rPr>
      </w:pPr>
      <w:r w:rsidRPr="00282BD7">
        <w:rPr>
          <w:rFonts w:ascii="Times New Roman" w:hAnsi="Times New Roman" w:cs="Times New Roman"/>
          <w:kern w:val="2"/>
          <w:szCs w:val="22"/>
        </w:rPr>
        <w:t>假设矩阵为</w:t>
      </w:r>
      <w:r w:rsidRPr="00282BD7">
        <w:rPr>
          <w:rFonts w:ascii="Times New Roman" w:hAnsi="Times New Roman" w:cs="Times New Roman"/>
          <w:kern w:val="2"/>
          <w:szCs w:val="22"/>
        </w:rPr>
        <w:t>M</w:t>
      </w:r>
      <w:r w:rsidRPr="00282BD7">
        <w:rPr>
          <w:rFonts w:ascii="Times New Roman" w:hAnsi="Times New Roman" w:cs="Times New Roman"/>
          <w:kern w:val="2"/>
          <w:szCs w:val="22"/>
        </w:rPr>
        <w:t>，从矩阵左上角</w:t>
      </w:r>
      <w:r w:rsidRPr="00282BD7">
        <w:rPr>
          <w:rFonts w:ascii="Times New Roman" w:hAnsi="Times New Roman" w:cs="Times New Roman"/>
          <w:kern w:val="2"/>
          <w:szCs w:val="22"/>
        </w:rPr>
        <w:t>(1,1)</w:t>
      </w:r>
      <w:r w:rsidRPr="00282BD7">
        <w:rPr>
          <w:rFonts w:ascii="Times New Roman" w:hAnsi="Times New Roman" w:cs="Times New Roman"/>
          <w:kern w:val="2"/>
          <w:szCs w:val="22"/>
        </w:rPr>
        <w:t>到任一点</w:t>
      </w:r>
      <w:r w:rsidRPr="00282BD7">
        <w:rPr>
          <w:rFonts w:ascii="Times New Roman" w:hAnsi="Times New Roman" w:cs="Times New Roman"/>
          <w:kern w:val="2"/>
          <w:szCs w:val="22"/>
        </w:rPr>
        <w:t>(</w:t>
      </w:r>
      <w:proofErr w:type="spellStart"/>
      <w:r w:rsidRPr="00282BD7">
        <w:rPr>
          <w:rFonts w:ascii="Times New Roman" w:hAnsi="Times New Roman" w:cs="Times New Roman"/>
          <w:kern w:val="2"/>
          <w:szCs w:val="22"/>
        </w:rPr>
        <w:t>i</w:t>
      </w:r>
      <w:proofErr w:type="spellEnd"/>
      <w:r w:rsidRPr="00282BD7">
        <w:rPr>
          <w:rFonts w:ascii="Times New Roman" w:hAnsi="Times New Roman" w:cs="Times New Roman"/>
          <w:kern w:val="2"/>
          <w:szCs w:val="22"/>
        </w:rPr>
        <w:t>, j)</w:t>
      </w:r>
      <w:r w:rsidRPr="00282BD7">
        <w:rPr>
          <w:rFonts w:ascii="Times New Roman" w:hAnsi="Times New Roman" w:cs="Times New Roman"/>
          <w:kern w:val="2"/>
          <w:szCs w:val="22"/>
        </w:rPr>
        <w:t>的最短路径长度为</w:t>
      </w:r>
      <w:proofErr w:type="spellStart"/>
      <w:r w:rsidRPr="00282BD7">
        <w:rPr>
          <w:rFonts w:ascii="Times New Roman" w:hAnsi="Times New Roman" w:cs="Times New Roman"/>
          <w:kern w:val="2"/>
          <w:szCs w:val="22"/>
        </w:rPr>
        <w:t>Lmin</w:t>
      </w:r>
      <w:proofErr w:type="spellEnd"/>
      <w:r w:rsidRPr="00282BD7">
        <w:rPr>
          <w:rFonts w:ascii="Times New Roman" w:hAnsi="Times New Roman" w:cs="Times New Roman"/>
          <w:kern w:val="2"/>
          <w:szCs w:val="22"/>
        </w:rPr>
        <w:t>(</w:t>
      </w:r>
      <w:proofErr w:type="spellStart"/>
      <w:r w:rsidRPr="00282BD7">
        <w:rPr>
          <w:rFonts w:ascii="Times New Roman" w:hAnsi="Times New Roman" w:cs="Times New Roman"/>
          <w:kern w:val="2"/>
          <w:szCs w:val="22"/>
        </w:rPr>
        <w:t>i</w:t>
      </w:r>
      <w:proofErr w:type="spellEnd"/>
      <w:r w:rsidRPr="00282BD7">
        <w:rPr>
          <w:rFonts w:ascii="Times New Roman" w:hAnsi="Times New Roman" w:cs="Times New Roman"/>
          <w:kern w:val="2"/>
          <w:szCs w:val="22"/>
        </w:rPr>
        <w:t>, j)</w:t>
      </w:r>
      <w:r w:rsidRPr="00282BD7">
        <w:rPr>
          <w:rFonts w:ascii="Times New Roman" w:hAnsi="Times New Roman" w:cs="Times New Roman"/>
          <w:kern w:val="2"/>
          <w:szCs w:val="22"/>
        </w:rPr>
        <w:t>。那么可以用递归算法求最短路径长度：</w:t>
      </w:r>
    </w:p>
    <w:p w14:paraId="1426B155" w14:textId="3CF6AA00" w:rsidR="001B7F3B" w:rsidRPr="00023F84" w:rsidRDefault="00B1751F" w:rsidP="00023F84">
      <w:pPr>
        <w:pStyle w:val="ab"/>
        <w:shd w:val="clear" w:color="auto" w:fill="FFFFFF"/>
        <w:spacing w:before="0" w:beforeAutospacing="0" w:after="240" w:afterAutospacing="0" w:line="390" w:lineRule="atLeast"/>
        <w:rPr>
          <w:rFonts w:ascii="Arial" w:hAnsi="Arial" w:cs="Arial"/>
          <w:color w:val="4D4D4D"/>
        </w:rPr>
      </w:pPr>
      <w:r>
        <w:rPr>
          <w:rStyle w:val="ac"/>
          <w:rFonts w:ascii="Arial" w:hAnsi="Arial" w:cs="Arial"/>
          <w:color w:val="4D4D4D"/>
        </w:rPr>
        <w:t>起始条件：</w:t>
      </w:r>
      <w:r>
        <w:rPr>
          <w:rFonts w:ascii="Arial" w:hAnsi="Arial" w:cs="Arial"/>
          <w:color w:val="4D4D4D"/>
        </w:rPr>
        <w:br/>
      </w:r>
      <w:r>
        <w:rPr>
          <w:rFonts w:ascii="Arial" w:hAnsi="Arial" w:cs="Arial"/>
          <w:noProof/>
          <w:color w:val="4D4D4D"/>
        </w:rPr>
        <w:drawing>
          <wp:inline distT="0" distB="0" distL="0" distR="0" wp14:anchorId="1C60DD81" wp14:editId="4B1E4C65">
            <wp:extent cx="5274310" cy="403860"/>
            <wp:effectExtent l="0" t="0" r="2540" b="0"/>
            <wp:docPr id="38" name="图片 3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在这里插入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03860"/>
                    </a:xfrm>
                    <a:prstGeom prst="rect">
                      <a:avLst/>
                    </a:prstGeom>
                    <a:noFill/>
                    <a:ln>
                      <a:noFill/>
                    </a:ln>
                  </pic:spPr>
                </pic:pic>
              </a:graphicData>
            </a:graphic>
          </wp:inline>
        </w:drawing>
      </w:r>
      <w:r>
        <w:rPr>
          <w:rFonts w:ascii="Arial" w:hAnsi="Arial" w:cs="Arial"/>
          <w:color w:val="4D4D4D"/>
        </w:rPr>
        <w:br/>
      </w:r>
      <w:r>
        <w:rPr>
          <w:rStyle w:val="ac"/>
          <w:rFonts w:ascii="Arial" w:hAnsi="Arial" w:cs="Arial"/>
          <w:color w:val="4D4D4D"/>
        </w:rPr>
        <w:t>递推规则：</w:t>
      </w:r>
      <w:r>
        <w:rPr>
          <w:rFonts w:ascii="Arial" w:hAnsi="Arial" w:cs="Arial"/>
          <w:color w:val="4D4D4D"/>
        </w:rPr>
        <w:br/>
      </w:r>
      <w:r>
        <w:rPr>
          <w:rFonts w:ascii="Arial" w:hAnsi="Arial" w:cs="Arial"/>
          <w:noProof/>
          <w:color w:val="4D4D4D"/>
        </w:rPr>
        <w:drawing>
          <wp:inline distT="0" distB="0" distL="0" distR="0" wp14:anchorId="646590D0" wp14:editId="27715867">
            <wp:extent cx="5274310" cy="335280"/>
            <wp:effectExtent l="0" t="0" r="2540" b="7620"/>
            <wp:docPr id="37" name="图片 3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35280"/>
                    </a:xfrm>
                    <a:prstGeom prst="rect">
                      <a:avLst/>
                    </a:prstGeom>
                    <a:noFill/>
                    <a:ln>
                      <a:noFill/>
                    </a:ln>
                  </pic:spPr>
                </pic:pic>
              </a:graphicData>
            </a:graphic>
          </wp:inline>
        </w:drawing>
      </w:r>
      <w:r>
        <w:rPr>
          <w:rFonts w:ascii="Arial" w:hAnsi="Arial" w:cs="Arial"/>
          <w:color w:val="4D4D4D"/>
        </w:rPr>
        <w:br/>
      </w:r>
      <w:r w:rsidRPr="00282BD7">
        <w:rPr>
          <w:rFonts w:ascii="Times New Roman" w:hAnsi="Times New Roman" w:cs="Times New Roman"/>
          <w:kern w:val="2"/>
          <w:szCs w:val="22"/>
        </w:rPr>
        <w:t>递推规则这样写的原因是因为当前元素的最短路径必然是从前一个元素的最短</w:t>
      </w:r>
      <w:r w:rsidRPr="00282BD7">
        <w:rPr>
          <w:rFonts w:ascii="Times New Roman" w:hAnsi="Times New Roman" w:cs="Times New Roman"/>
          <w:kern w:val="2"/>
          <w:szCs w:val="22"/>
        </w:rPr>
        <w:lastRenderedPageBreak/>
        <w:t>路径的长度加上当前元素的值。前一个元素有三个可能，我们取三个可能之中路径最短的那个即可。</w:t>
      </w:r>
    </w:p>
    <w:sectPr w:rsidR="001B7F3B" w:rsidRPr="00023F84">
      <w:headerReference w:type="default" r:id="rId32"/>
      <w:footerReference w:type="default" r:id="rId3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xin" w:date="2022-07-08T20:33:00Z" w:initials="x">
    <w:p w14:paraId="41F2164C" w14:textId="3E59A610" w:rsidR="00A83EF2" w:rsidRDefault="00A83EF2">
      <w:pPr>
        <w:pStyle w:val="af"/>
      </w:pPr>
      <w:r>
        <w:rPr>
          <w:rStyle w:val="ae"/>
        </w:rPr>
        <w:annotationRef/>
      </w:r>
      <w:r>
        <w:rPr>
          <w:rFonts w:hint="eastAsia"/>
        </w:rPr>
        <w:t>应该具体一点，例</w:t>
      </w:r>
      <w:bookmarkStart w:id="3" w:name="_Hlk108248707"/>
      <w:r>
        <w:rPr>
          <w:rFonts w:hint="eastAsia"/>
        </w:rPr>
        <w:t>如电子器件物料输送，物流快递的分选</w:t>
      </w:r>
      <w:bookmarkEnd w:id="3"/>
      <w:r>
        <w:rPr>
          <w:rFonts w:hint="eastAsia"/>
        </w:rPr>
        <w:t>等等</w:t>
      </w:r>
    </w:p>
  </w:comment>
  <w:comment w:id="2" w:author="李 博宇" w:date="2022-07-09T08:47:00Z" w:initials="李">
    <w:p w14:paraId="5D55A06A" w14:textId="43997774" w:rsidR="002528A8" w:rsidRDefault="002528A8">
      <w:pPr>
        <w:pStyle w:val="af"/>
      </w:pPr>
      <w:r>
        <w:rPr>
          <w:rStyle w:val="ae"/>
        </w:rPr>
        <w:annotationRef/>
      </w:r>
      <w:r>
        <w:rPr>
          <w:rFonts w:hint="eastAsia"/>
        </w:rPr>
        <w:t>O</w:t>
      </w:r>
      <w:r>
        <w:t>K</w:t>
      </w:r>
    </w:p>
  </w:comment>
  <w:comment w:id="4" w:author="xin" w:date="2022-07-08T20:32:00Z" w:initials="x">
    <w:p w14:paraId="3E53F519" w14:textId="77777777" w:rsidR="00A83EF2" w:rsidRDefault="00A83EF2">
      <w:pPr>
        <w:pStyle w:val="af"/>
      </w:pPr>
      <w:r>
        <w:rPr>
          <w:rStyle w:val="ae"/>
        </w:rPr>
        <w:annotationRef/>
      </w:r>
      <w:r>
        <w:rPr>
          <w:rFonts w:hint="eastAsia"/>
        </w:rPr>
        <w:t>感觉思路不对，咱们没做振动盘，用的现成的，简单提振动盘，我们主要是在上面加传感器，帮助</w:t>
      </w:r>
      <w:proofErr w:type="gramStart"/>
      <w:r>
        <w:rPr>
          <w:rFonts w:hint="eastAsia"/>
        </w:rPr>
        <w:t>振动盘除了</w:t>
      </w:r>
      <w:proofErr w:type="gramEnd"/>
      <w:r>
        <w:rPr>
          <w:rFonts w:hint="eastAsia"/>
        </w:rPr>
        <w:t>输送物料，还能是识别</w:t>
      </w:r>
      <w:r w:rsidR="008C3CC5">
        <w:rPr>
          <w:rFonts w:hint="eastAsia"/>
        </w:rPr>
        <w:t>物料的姿态进行定向分选。</w:t>
      </w:r>
    </w:p>
    <w:p w14:paraId="001CF43A" w14:textId="139C7B50" w:rsidR="008C3CC5" w:rsidRDefault="008C3CC5">
      <w:pPr>
        <w:pStyle w:val="af"/>
      </w:pPr>
      <w:r>
        <w:rPr>
          <w:rFonts w:hint="eastAsia"/>
        </w:rPr>
        <w:t>本作品可以应用在（吹一下）</w:t>
      </w:r>
    </w:p>
  </w:comment>
  <w:comment w:id="5" w:author="李 博宇" w:date="2022-07-09T08:46:00Z" w:initials="李">
    <w:p w14:paraId="423DDDF0" w14:textId="47A39690" w:rsidR="002528A8" w:rsidRDefault="002528A8">
      <w:pPr>
        <w:pStyle w:val="af"/>
      </w:pPr>
      <w:r>
        <w:rPr>
          <w:rStyle w:val="ae"/>
        </w:rPr>
        <w:annotationRef/>
      </w:r>
      <w:r>
        <w:rPr>
          <w:rFonts w:hint="eastAsia"/>
        </w:rPr>
        <w:t>这个没想好怎么改，我觉得应该是介绍</w:t>
      </w:r>
      <w:proofErr w:type="gramStart"/>
      <w:r>
        <w:rPr>
          <w:rFonts w:hint="eastAsia"/>
        </w:rPr>
        <w:t>振动盘领域</w:t>
      </w:r>
      <w:proofErr w:type="gramEnd"/>
      <w:r>
        <w:rPr>
          <w:rFonts w:hint="eastAsia"/>
        </w:rPr>
        <w:t>的市场，然后它有问题，咱们解决了，然后拥有1</w:t>
      </w:r>
      <w:r>
        <w:t>000</w:t>
      </w:r>
      <w:r>
        <w:rPr>
          <w:rFonts w:hint="eastAsia"/>
        </w:rPr>
        <w:t>亿的广阔市场</w:t>
      </w:r>
      <w:r w:rsidR="00D958D3">
        <w:rPr>
          <w:rFonts w:hint="eastAsia"/>
        </w:rPr>
        <w:t>，应用市场广阔</w:t>
      </w:r>
    </w:p>
  </w:comment>
  <w:comment w:id="6" w:author="xin" w:date="2022-07-08T20:33:00Z" w:initials="x">
    <w:p w14:paraId="10447920" w14:textId="6550ADB7" w:rsidR="00A83EF2" w:rsidRDefault="00A83EF2">
      <w:pPr>
        <w:pStyle w:val="af"/>
      </w:pPr>
      <w:r>
        <w:rPr>
          <w:rStyle w:val="ae"/>
        </w:rPr>
        <w:annotationRef/>
      </w:r>
      <w:r>
        <w:rPr>
          <w:rFonts w:hint="eastAsia"/>
        </w:rPr>
        <w:t>这个像是目的</w:t>
      </w:r>
    </w:p>
  </w:comment>
  <w:comment w:id="7" w:author="李 博宇" w:date="2022-07-09T08:47:00Z" w:initials="李">
    <w:p w14:paraId="618D06A4" w14:textId="28AF1131" w:rsidR="002528A8" w:rsidRDefault="002528A8">
      <w:pPr>
        <w:pStyle w:val="af"/>
      </w:pPr>
      <w:r>
        <w:rPr>
          <w:rStyle w:val="ae"/>
        </w:rPr>
        <w:annotationRef/>
      </w:r>
      <w:r>
        <w:rPr>
          <w:rFonts w:hint="eastAsia"/>
        </w:rPr>
        <w:t>这个是总结的应用</w:t>
      </w:r>
    </w:p>
  </w:comment>
  <w:comment w:id="8" w:author="xin" w:date="2022-07-08T20:47:00Z" w:initials="x">
    <w:p w14:paraId="263D726C" w14:textId="60CBB2FA" w:rsidR="007817CC" w:rsidRDefault="007817CC">
      <w:pPr>
        <w:pStyle w:val="af"/>
      </w:pPr>
      <w:r>
        <w:rPr>
          <w:rStyle w:val="ae"/>
        </w:rPr>
        <w:annotationRef/>
      </w:r>
      <w:proofErr w:type="gramStart"/>
      <w:r>
        <w:rPr>
          <w:rFonts w:hint="eastAsia"/>
        </w:rPr>
        <w:t>像关键</w:t>
      </w:r>
      <w:proofErr w:type="gramEnd"/>
      <w:r>
        <w:rPr>
          <w:rFonts w:hint="eastAsia"/>
        </w:rPr>
        <w:t>性能指标一样，列三点，一点一百字，1.设计的电路板具有什么功能，光线传感器光信号转为电信号，经过设计的电路板信号放大到单片机A</w:t>
      </w:r>
      <w:r>
        <w:t>DC</w:t>
      </w:r>
      <w:r>
        <w:rPr>
          <w:rFonts w:hint="eastAsia"/>
        </w:rPr>
        <w:t>采集，和单片机传输控制光纤传感器信号2.训练模板的算法3.识别的算法</w:t>
      </w:r>
    </w:p>
  </w:comment>
  <w:comment w:id="9" w:author="李 博宇" w:date="2022-07-09T08:54:00Z" w:initials="李">
    <w:p w14:paraId="76E18B3B" w14:textId="7A71E928" w:rsidR="00D958D3" w:rsidRDefault="00D958D3">
      <w:pPr>
        <w:pStyle w:val="af"/>
      </w:pPr>
      <w:r>
        <w:rPr>
          <w:rStyle w:val="ae"/>
        </w:rPr>
        <w:annotationRef/>
      </w:r>
      <w:r>
        <w:rPr>
          <w:rFonts w:hint="eastAsia"/>
        </w:rPr>
        <w:t>O</w:t>
      </w:r>
      <w:r>
        <w:t>K</w:t>
      </w:r>
    </w:p>
  </w:comment>
  <w:comment w:id="11" w:author="XIANG JI" w:date="2022-07-09T10:57:00Z" w:initials="XJ">
    <w:p w14:paraId="11BB1612" w14:textId="306AD907" w:rsidR="005F66C4" w:rsidRDefault="005F66C4">
      <w:pPr>
        <w:pStyle w:val="af"/>
      </w:pPr>
      <w:r>
        <w:rPr>
          <w:rStyle w:val="ae"/>
        </w:rPr>
        <w:annotationRef/>
      </w:r>
      <w:r>
        <w:rPr>
          <w:rFonts w:hint="eastAsia"/>
        </w:rPr>
        <w:t>更改</w:t>
      </w:r>
    </w:p>
  </w:comment>
  <w:comment w:id="21" w:author="xin" w:date="2022-07-08T20:53:00Z" w:initials="x">
    <w:p w14:paraId="18B35661" w14:textId="73CBB574" w:rsidR="005B411B" w:rsidRDefault="005B411B">
      <w:pPr>
        <w:pStyle w:val="af"/>
      </w:pPr>
      <w:r>
        <w:rPr>
          <w:rStyle w:val="ae"/>
        </w:rPr>
        <w:annotationRef/>
      </w:r>
      <w:r>
        <w:rPr>
          <w:rFonts w:hint="eastAsia"/>
        </w:rPr>
        <w:t>需要测试</w:t>
      </w:r>
    </w:p>
  </w:comment>
  <w:comment w:id="22" w:author="李 博宇" w:date="2022-07-09T08:48:00Z" w:initials="李">
    <w:p w14:paraId="7EA60777" w14:textId="569FA6FE" w:rsidR="002528A8" w:rsidRDefault="002528A8">
      <w:pPr>
        <w:pStyle w:val="af"/>
      </w:pPr>
      <w:r>
        <w:rPr>
          <w:rStyle w:val="ae"/>
        </w:rPr>
        <w:annotationRef/>
      </w:r>
      <w:r>
        <w:rPr>
          <w:rFonts w:hint="eastAsia"/>
        </w:rPr>
        <w:t>周二测试，</w:t>
      </w:r>
      <w:proofErr w:type="gramStart"/>
      <w:r>
        <w:rPr>
          <w:rFonts w:hint="eastAsia"/>
        </w:rPr>
        <w:t>周一回</w:t>
      </w:r>
      <w:proofErr w:type="gramEnd"/>
      <w:r>
        <w:rPr>
          <w:rFonts w:hint="eastAsia"/>
        </w:rPr>
        <w:t>南京</w:t>
      </w:r>
    </w:p>
  </w:comment>
  <w:comment w:id="23" w:author="xin" w:date="2022-07-08T20:54:00Z" w:initials="x">
    <w:p w14:paraId="68FD0C0A" w14:textId="46CAA0F9" w:rsidR="005B411B" w:rsidRDefault="005B411B">
      <w:pPr>
        <w:pStyle w:val="af"/>
      </w:pPr>
      <w:r>
        <w:rPr>
          <w:rStyle w:val="ae"/>
        </w:rPr>
        <w:annotationRef/>
      </w:r>
      <w:r>
        <w:rPr>
          <w:rFonts w:hint="eastAsia"/>
        </w:rPr>
        <w:t>测试</w:t>
      </w:r>
    </w:p>
  </w:comment>
  <w:comment w:id="24" w:author="李 博宇" w:date="2022-07-09T08:48:00Z" w:initials="李">
    <w:p w14:paraId="55407AE6" w14:textId="14AAB5CF" w:rsidR="002528A8" w:rsidRDefault="002528A8">
      <w:pPr>
        <w:pStyle w:val="af"/>
      </w:pPr>
      <w:r>
        <w:rPr>
          <w:rStyle w:val="ae"/>
        </w:rPr>
        <w:annotationRef/>
      </w:r>
      <w:r>
        <w:rPr>
          <w:rFonts w:hint="eastAsia"/>
        </w:rPr>
        <w:t>7</w:t>
      </w:r>
      <w:r>
        <w:t>4</w:t>
      </w:r>
      <w:r>
        <w:rPr>
          <w:rFonts w:hint="eastAsia"/>
        </w:rPr>
        <w:t>百分之</w:t>
      </w:r>
    </w:p>
  </w:comment>
  <w:comment w:id="51" w:author="xin" w:date="2022-07-07T04:26:00Z" w:initials="x">
    <w:p w14:paraId="5C2B3588" w14:textId="436A4477" w:rsidR="001D1359" w:rsidRDefault="001D1359">
      <w:pPr>
        <w:pStyle w:val="af"/>
      </w:pPr>
      <w:r>
        <w:rPr>
          <w:rStyle w:val="ae"/>
        </w:rPr>
        <w:annotationRef/>
      </w:r>
      <w:r>
        <w:rPr>
          <w:rFonts w:hint="eastAsia"/>
        </w:rPr>
        <w:t>图片需要价个标记，状态0，状态1，状态2,</w:t>
      </w:r>
      <w:r>
        <w:t xml:space="preserve"> </w:t>
      </w:r>
      <w:r>
        <w:rPr>
          <w:rFonts w:hint="eastAsia"/>
        </w:rPr>
        <w:t>状态</w:t>
      </w:r>
      <w:r>
        <w:t>3</w:t>
      </w:r>
      <w:r w:rsidR="0016665D">
        <w:t xml:space="preserve">  </w:t>
      </w:r>
    </w:p>
  </w:comment>
  <w:comment w:id="52" w:author="李 博宇" w:date="2022-07-07T12:13:00Z" w:initials="李">
    <w:p w14:paraId="3AFE8832" w14:textId="3712D872" w:rsidR="0016665D" w:rsidRDefault="0016665D">
      <w:pPr>
        <w:pStyle w:val="af"/>
      </w:pPr>
      <w:r>
        <w:rPr>
          <w:rStyle w:val="ae"/>
        </w:rPr>
        <w:annotationRef/>
      </w:r>
      <w:r>
        <w:rPr>
          <w:rFonts w:hint="eastAsia"/>
        </w:rPr>
        <w:t>已经修改</w:t>
      </w:r>
      <w:r w:rsidR="00851756">
        <w:rPr>
          <w:rFonts w:hint="eastAsia"/>
        </w:rPr>
        <w:t>，图在那个视频报告的P</w:t>
      </w:r>
      <w:r w:rsidR="00851756">
        <w:t>PT</w:t>
      </w:r>
      <w:r w:rsidR="00851756">
        <w:rPr>
          <w:rFonts w:hint="eastAsia"/>
        </w:rPr>
        <w:t>里面，姿态不对可以自己改一下</w:t>
      </w:r>
    </w:p>
  </w:comment>
  <w:comment w:id="53" w:author="xin" w:date="2022-07-08T21:01:00Z" w:initials="x">
    <w:p w14:paraId="45603A9C" w14:textId="43F541C4" w:rsidR="003D52C1" w:rsidRDefault="003D52C1">
      <w:pPr>
        <w:pStyle w:val="af"/>
      </w:pPr>
      <w:r>
        <w:rPr>
          <w:rStyle w:val="ae"/>
        </w:rPr>
        <w:annotationRef/>
      </w:r>
      <w:r>
        <w:rPr>
          <w:rFonts w:hint="eastAsia"/>
        </w:rPr>
        <w:t>结合下图修改一下</w:t>
      </w:r>
    </w:p>
  </w:comment>
  <w:comment w:id="54" w:author="李 博宇" w:date="2022-07-09T09:00:00Z" w:initials="李">
    <w:p w14:paraId="5DB0CF26" w14:textId="7197A671" w:rsidR="004B39E5" w:rsidRDefault="004B39E5">
      <w:pPr>
        <w:pStyle w:val="af"/>
      </w:pPr>
      <w:r>
        <w:rPr>
          <w:rStyle w:val="ae"/>
        </w:rPr>
        <w:annotationRef/>
      </w:r>
      <w:r>
        <w:rPr>
          <w:rFonts w:hint="eastAsia"/>
        </w:rPr>
        <w:t>这个你俩怎么商量的当时，我有点迷，是原来那个图还是现在这个？</w:t>
      </w:r>
    </w:p>
  </w:comment>
  <w:comment w:id="55" w:author="xin" w:date="2022-07-08T21:02:00Z" w:initials="x">
    <w:p w14:paraId="13EB063C" w14:textId="10DB0168" w:rsidR="003D52C1" w:rsidRDefault="003D52C1">
      <w:pPr>
        <w:pStyle w:val="af"/>
      </w:pPr>
      <w:r>
        <w:rPr>
          <w:rStyle w:val="ae"/>
        </w:rPr>
        <w:annotationRef/>
      </w:r>
      <w:r>
        <w:rPr>
          <w:rFonts w:hint="eastAsia"/>
        </w:rPr>
        <w:t>每个部分可以</w:t>
      </w:r>
      <w:proofErr w:type="gramStart"/>
      <w:r>
        <w:rPr>
          <w:rFonts w:hint="eastAsia"/>
        </w:rPr>
        <w:t>框出来</w:t>
      </w:r>
      <w:proofErr w:type="gramEnd"/>
      <w:r>
        <w:rPr>
          <w:rFonts w:hint="eastAsia"/>
        </w:rPr>
        <w:t>标注一下</w:t>
      </w:r>
    </w:p>
  </w:comment>
  <w:comment w:id="56" w:author="李 博宇" w:date="2022-07-09T08:59:00Z" w:initials="李">
    <w:p w14:paraId="2CCA0DEA" w14:textId="7DF9646F" w:rsidR="004B39E5" w:rsidRDefault="004B39E5">
      <w:pPr>
        <w:pStyle w:val="af"/>
      </w:pPr>
      <w:r>
        <w:rPr>
          <w:rStyle w:val="ae"/>
        </w:rPr>
        <w:annotationRef/>
      </w:r>
      <w:r>
        <w:rPr>
          <w:rFonts w:hint="eastAsia"/>
        </w:rPr>
        <w:t>搞定了</w:t>
      </w:r>
    </w:p>
  </w:comment>
  <w:comment w:id="57" w:author="xin" w:date="2022-07-08T21:01:00Z" w:initials="x">
    <w:p w14:paraId="32E8C2C9" w14:textId="05F144DA" w:rsidR="003D52C1" w:rsidRDefault="003D52C1">
      <w:pPr>
        <w:pStyle w:val="af"/>
      </w:pPr>
      <w:r>
        <w:rPr>
          <w:rStyle w:val="ae"/>
        </w:rPr>
        <w:annotationRef/>
      </w:r>
      <w:r>
        <w:rPr>
          <w:rFonts w:hint="eastAsia"/>
        </w:rPr>
        <w:t>修改一下</w:t>
      </w:r>
    </w:p>
  </w:comment>
  <w:comment w:id="58" w:author="李 博宇" w:date="2022-07-09T09:00:00Z" w:initials="李">
    <w:p w14:paraId="2BE23876" w14:textId="43FE078B" w:rsidR="004B39E5" w:rsidRDefault="004B39E5">
      <w:pPr>
        <w:pStyle w:val="af"/>
      </w:pPr>
      <w:r>
        <w:rPr>
          <w:rStyle w:val="ae"/>
        </w:rPr>
        <w:annotationRef/>
      </w:r>
      <w:r>
        <w:rPr>
          <w:rFonts w:hint="eastAsia"/>
        </w:rPr>
        <w:t>加了哥气泵</w:t>
      </w:r>
    </w:p>
  </w:comment>
  <w:comment w:id="59" w:author="xin" w:date="2022-07-08T21:03:00Z" w:initials="x">
    <w:p w14:paraId="3CD1A848" w14:textId="22D37920" w:rsidR="003D52C1" w:rsidRDefault="003D52C1">
      <w:pPr>
        <w:pStyle w:val="af"/>
      </w:pPr>
      <w:r>
        <w:rPr>
          <w:rStyle w:val="ae"/>
        </w:rPr>
        <w:annotationRef/>
      </w:r>
      <w:r>
        <w:rPr>
          <w:rFonts w:hint="eastAsia"/>
        </w:rPr>
        <w:t>这个咱没弄，或者介绍一下可调的缺口，实现物料单排穿过</w:t>
      </w:r>
    </w:p>
  </w:comment>
  <w:comment w:id="60" w:author="李 博宇" w:date="2022-07-09T09:01:00Z" w:initials="李">
    <w:p w14:paraId="55DE4163" w14:textId="6EC96A3F" w:rsidR="004B39E5" w:rsidRDefault="004B39E5">
      <w:pPr>
        <w:pStyle w:val="af"/>
      </w:pPr>
      <w:r>
        <w:rPr>
          <w:rStyle w:val="ae"/>
        </w:rPr>
        <w:annotationRef/>
      </w:r>
      <w:r>
        <w:rPr>
          <w:rFonts w:hint="eastAsia"/>
        </w:rPr>
        <w:t>这个就是那个光纤传感器有个高低差，那个就是不重叠通过，因为掉下来会振动一下</w:t>
      </w:r>
    </w:p>
  </w:comment>
  <w:comment w:id="65" w:author="xin" w:date="2022-07-08T21:04:00Z" w:initials="x">
    <w:p w14:paraId="15929EFC" w14:textId="77777777" w:rsidR="003D52C1" w:rsidRDefault="003D52C1" w:rsidP="003D52C1">
      <w:pPr>
        <w:pStyle w:val="af"/>
      </w:pPr>
      <w:r>
        <w:rPr>
          <w:rStyle w:val="ae"/>
        </w:rPr>
        <w:annotationRef/>
      </w:r>
      <w:r>
        <w:rPr>
          <w:rFonts w:hint="eastAsia"/>
        </w:rPr>
        <w:t>介绍一下右边是光纤固定和气孔</w:t>
      </w:r>
    </w:p>
  </w:comment>
  <w:comment w:id="71" w:author="xin" w:date="2022-07-08T21:04:00Z" w:initials="x">
    <w:p w14:paraId="5F2FB28D" w14:textId="77777777" w:rsidR="003D52C1" w:rsidRDefault="003D52C1" w:rsidP="003D52C1">
      <w:pPr>
        <w:pStyle w:val="af"/>
      </w:pPr>
      <w:r>
        <w:rPr>
          <w:rStyle w:val="ae"/>
        </w:rPr>
        <w:annotationRef/>
      </w:r>
      <w:r>
        <w:rPr>
          <w:rFonts w:hint="eastAsia"/>
        </w:rPr>
        <w:t>介绍一下右边是光纤固定和气孔</w:t>
      </w:r>
    </w:p>
  </w:comment>
  <w:comment w:id="72" w:author="李 博宇" w:date="2022-07-09T09:27:00Z" w:initials="李">
    <w:p w14:paraId="11B554D8" w14:textId="3251E601" w:rsidR="0093131F" w:rsidRDefault="0093131F">
      <w:pPr>
        <w:pStyle w:val="af"/>
      </w:pPr>
      <w:r>
        <w:rPr>
          <w:rStyle w:val="ae"/>
        </w:rPr>
        <w:annotationRef/>
      </w:r>
      <w:r>
        <w:rPr>
          <w:rFonts w:hint="eastAsia"/>
        </w:rPr>
        <w:t>我在图片都标记</w:t>
      </w:r>
    </w:p>
  </w:comment>
  <w:comment w:id="77" w:author="xin" w:date="2022-07-08T21:04:00Z" w:initials="x">
    <w:p w14:paraId="25DA8AA8" w14:textId="45D332D4" w:rsidR="003D52C1" w:rsidRDefault="003D52C1">
      <w:pPr>
        <w:pStyle w:val="af"/>
      </w:pPr>
      <w:r>
        <w:rPr>
          <w:rStyle w:val="ae"/>
        </w:rPr>
        <w:annotationRef/>
      </w:r>
      <w:r>
        <w:rPr>
          <w:rFonts w:hint="eastAsia"/>
        </w:rPr>
        <w:t>介绍一下右边是光纤固定和气孔</w:t>
      </w:r>
    </w:p>
  </w:comment>
  <w:comment w:id="89" w:author="李 博宇" w:date="2022-07-07T12:14:00Z" w:initials="李">
    <w:p w14:paraId="57C477EA" w14:textId="36FD5EE3" w:rsidR="0016665D" w:rsidRDefault="0016665D">
      <w:pPr>
        <w:pStyle w:val="af"/>
      </w:pPr>
      <w:r>
        <w:rPr>
          <w:rStyle w:val="ae"/>
        </w:rPr>
        <w:annotationRef/>
      </w:r>
      <w:r>
        <w:rPr>
          <w:rFonts w:hint="eastAsia"/>
        </w:rPr>
        <w:t>这部分看完视频之后写，根据视频展示写报告</w:t>
      </w:r>
    </w:p>
  </w:comment>
  <w:comment w:id="91" w:author="李 博宇" w:date="2022-07-08T09:24:00Z" w:initials="李">
    <w:p w14:paraId="62DE28C8" w14:textId="23A5F758" w:rsidR="00743F16" w:rsidRDefault="00743F16">
      <w:pPr>
        <w:pStyle w:val="af"/>
      </w:pPr>
      <w:r>
        <w:rPr>
          <w:rStyle w:val="ae"/>
        </w:rPr>
        <w:annotationRef/>
      </w:r>
      <w:r>
        <w:rPr>
          <w:rFonts w:hint="eastAsia"/>
        </w:rPr>
        <w:t>这里可以加一下不同</w:t>
      </w:r>
      <w:r w:rsidR="000A00B1">
        <w:rPr>
          <w:rFonts w:hint="eastAsia"/>
        </w:rPr>
        <w:t>姿态单独的正确率，可以凑字数</w:t>
      </w:r>
    </w:p>
  </w:comment>
  <w:comment w:id="92" w:author="李 博宇" w:date="2022-07-08T09:22:00Z" w:initials="李">
    <w:p w14:paraId="434565F7" w14:textId="4D0F310D" w:rsidR="00743F16" w:rsidRDefault="00743F16">
      <w:pPr>
        <w:pStyle w:val="af"/>
      </w:pPr>
      <w:r>
        <w:rPr>
          <w:rStyle w:val="ae"/>
        </w:rPr>
        <w:annotationRef/>
      </w:r>
      <w:r>
        <w:rPr>
          <w:rFonts w:hint="eastAsia"/>
        </w:rPr>
        <w:t>这</w:t>
      </w:r>
      <w:proofErr w:type="gramStart"/>
      <w:r>
        <w:rPr>
          <w:rFonts w:hint="eastAsia"/>
        </w:rPr>
        <w:t>部分瑜哥你</w:t>
      </w:r>
      <w:proofErr w:type="gramEnd"/>
      <w:r>
        <w:rPr>
          <w:rFonts w:hint="eastAsia"/>
        </w:rPr>
        <w:t>补充一下</w:t>
      </w:r>
    </w:p>
  </w:comment>
  <w:comment w:id="94" w:author="xin" w:date="2022-07-08T21:26:00Z" w:initials="x">
    <w:p w14:paraId="70CC8D5B" w14:textId="2EDA00F6" w:rsidR="00FB327A" w:rsidRDefault="00FB327A">
      <w:pPr>
        <w:pStyle w:val="af"/>
      </w:pPr>
      <w:r>
        <w:rPr>
          <w:rStyle w:val="ae"/>
        </w:rPr>
        <w:annotationRef/>
      </w:r>
      <w:r>
        <w:rPr>
          <w:rFonts w:hint="eastAsia"/>
        </w:rPr>
        <w:t>可以写写，如果继续做，可以加什么功能，以及还可以优化的地方</w:t>
      </w:r>
    </w:p>
  </w:comment>
  <w:comment w:id="95" w:author="XIANG JI" w:date="2022-07-09T11:36:00Z" w:initials="XJ">
    <w:p w14:paraId="46E08ADF" w14:textId="585248D8" w:rsidR="00625215" w:rsidRDefault="00625215">
      <w:pPr>
        <w:pStyle w:val="af"/>
      </w:pPr>
      <w:r>
        <w:rPr>
          <w:rStyle w:val="ae"/>
        </w:rPr>
        <w:annotationRef/>
      </w:r>
      <w:r>
        <w:rPr>
          <w:rFonts w:hint="eastAsia"/>
        </w:rPr>
        <w:t>已经可以实现</w:t>
      </w:r>
    </w:p>
  </w:comment>
  <w:comment w:id="97" w:author="XIANG JI" w:date="2022-07-09T12:01:00Z" w:initials="XJ">
    <w:p w14:paraId="7EA7EF69" w14:textId="3AB80BC8" w:rsidR="00400850" w:rsidRDefault="00400850">
      <w:pPr>
        <w:pStyle w:val="af"/>
        <w:rPr>
          <w:rFonts w:hint="eastAsia"/>
        </w:rPr>
      </w:pPr>
      <w:r>
        <w:rPr>
          <w:rStyle w:val="ae"/>
        </w:rPr>
        <w:annotationRef/>
      </w:r>
      <w:r>
        <w:rPr>
          <w:rFonts w:hint="eastAsia"/>
        </w:rPr>
        <w:t>目前加上的3个扩展之处</w:t>
      </w:r>
    </w:p>
  </w:comment>
  <w:comment w:id="98" w:author="XIANG JI" w:date="2022-07-09T12:01:00Z" w:initials="XJ">
    <w:p w14:paraId="41A8B8FE" w14:textId="3EB774E6" w:rsidR="00400850" w:rsidRDefault="00400850">
      <w:pPr>
        <w:pStyle w:val="af"/>
        <w:rPr>
          <w:rFonts w:hint="eastAsia"/>
        </w:rPr>
      </w:pPr>
      <w:r>
        <w:rPr>
          <w:rStyle w:val="ae"/>
        </w:rPr>
        <w:annotationRef/>
      </w:r>
      <w:r>
        <w:rPr>
          <w:rFonts w:hint="eastAsia"/>
        </w:rPr>
        <w:t>我的心得体会</w:t>
      </w:r>
    </w:p>
  </w:comment>
  <w:comment w:id="99" w:author="xin" w:date="2022-07-08T21:28:00Z" w:initials="x">
    <w:p w14:paraId="6B3A610B" w14:textId="535680B7" w:rsidR="00FB327A" w:rsidRDefault="00FB327A">
      <w:pPr>
        <w:pStyle w:val="af"/>
      </w:pPr>
      <w:r>
        <w:rPr>
          <w:rStyle w:val="ae"/>
        </w:rPr>
        <w:annotationRef/>
      </w:r>
      <w:r>
        <w:rPr>
          <w:rFonts w:hint="eastAsia"/>
        </w:rPr>
        <w:t>结合前面的内容，总写一段，做了什么，实现了什么，有什么优点，以后可以用在什么地方。</w:t>
      </w:r>
    </w:p>
  </w:comment>
  <w:comment w:id="100" w:author="xin" w:date="2022-07-08T21:29:00Z" w:initials="x">
    <w:p w14:paraId="3894DE5F" w14:textId="2E7F2F30" w:rsidR="00FB327A" w:rsidRDefault="00FB327A">
      <w:pPr>
        <w:pStyle w:val="af"/>
      </w:pPr>
      <w:r>
        <w:rPr>
          <w:rStyle w:val="ae"/>
        </w:rPr>
        <w:annotationRef/>
      </w:r>
      <w:r>
        <w:rPr>
          <w:rFonts w:hint="eastAsia"/>
        </w:rPr>
        <w:t>感觉还是</w:t>
      </w:r>
      <w:r w:rsidR="007B5615">
        <w:rPr>
          <w:rFonts w:hint="eastAsia"/>
        </w:rPr>
        <w:t>少了点，最好五个？</w:t>
      </w:r>
    </w:p>
  </w:comment>
  <w:comment w:id="101" w:author="XIANG JI" w:date="2022-07-09T10:51:00Z" w:initials="XJ">
    <w:p w14:paraId="213DD477" w14:textId="07FC68FE" w:rsidR="005F66C4" w:rsidRPr="005F66C4" w:rsidRDefault="005F66C4">
      <w:pPr>
        <w:pStyle w:val="af"/>
      </w:pPr>
      <w:r>
        <w:rPr>
          <w:rStyle w:val="ae"/>
        </w:rPr>
        <w:annotationRef/>
      </w:r>
      <w:r>
        <w:rPr>
          <w:rFonts w:hint="eastAsia"/>
        </w:rPr>
        <w:t>这个序号有问题</w:t>
      </w:r>
    </w:p>
  </w:comment>
  <w:comment w:id="103" w:author="xin" w:date="2022-07-08T21:30:00Z" w:initials="x">
    <w:p w14:paraId="60420CAB" w14:textId="478B9215" w:rsidR="007B5615" w:rsidRDefault="007B5615">
      <w:pPr>
        <w:pStyle w:val="af"/>
      </w:pPr>
      <w:r>
        <w:rPr>
          <w:rStyle w:val="ae"/>
        </w:rPr>
        <w:annotationRef/>
      </w:r>
      <w:r>
        <w:rPr>
          <w:rFonts w:hint="eastAsia"/>
        </w:rPr>
        <w:t>选择训练模板的那段代码，还有注释的，写一下</w:t>
      </w:r>
    </w:p>
  </w:comment>
  <w:comment w:id="105" w:author="XIANG JI" w:date="2022-07-09T11:01:00Z" w:initials="XJ">
    <w:p w14:paraId="3BF7AAE0" w14:textId="42E74DE5" w:rsidR="005F66C4" w:rsidRDefault="005F66C4">
      <w:pPr>
        <w:pStyle w:val="af"/>
        <w:rPr>
          <w:rFonts w:hint="eastAsia"/>
        </w:rPr>
      </w:pPr>
      <w:r>
        <w:rPr>
          <w:rStyle w:val="ae"/>
        </w:rPr>
        <w:annotationRef/>
      </w:r>
      <w:r>
        <w:rPr>
          <w:rFonts w:hint="eastAsia"/>
        </w:rPr>
        <w:t>重要代码</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1F2164C" w15:done="0"/>
  <w15:commentEx w15:paraId="5D55A06A" w15:paraIdParent="41F2164C" w15:done="0"/>
  <w15:commentEx w15:paraId="001CF43A" w15:done="0"/>
  <w15:commentEx w15:paraId="423DDDF0" w15:paraIdParent="001CF43A" w15:done="0"/>
  <w15:commentEx w15:paraId="10447920" w15:done="0"/>
  <w15:commentEx w15:paraId="618D06A4" w15:paraIdParent="10447920" w15:done="0"/>
  <w15:commentEx w15:paraId="263D726C" w15:done="0"/>
  <w15:commentEx w15:paraId="76E18B3B" w15:paraIdParent="263D726C" w15:done="0"/>
  <w15:commentEx w15:paraId="11BB1612" w15:done="0"/>
  <w15:commentEx w15:paraId="18B35661" w15:done="0"/>
  <w15:commentEx w15:paraId="7EA60777" w15:paraIdParent="18B35661" w15:done="0"/>
  <w15:commentEx w15:paraId="68FD0C0A" w15:done="0"/>
  <w15:commentEx w15:paraId="55407AE6" w15:paraIdParent="68FD0C0A" w15:done="0"/>
  <w15:commentEx w15:paraId="5C2B3588" w15:done="0"/>
  <w15:commentEx w15:paraId="3AFE8832" w15:paraIdParent="5C2B3588" w15:done="0"/>
  <w15:commentEx w15:paraId="45603A9C" w15:done="0"/>
  <w15:commentEx w15:paraId="5DB0CF26" w15:paraIdParent="45603A9C" w15:done="0"/>
  <w15:commentEx w15:paraId="13EB063C" w15:done="0"/>
  <w15:commentEx w15:paraId="2CCA0DEA" w15:paraIdParent="13EB063C" w15:done="0"/>
  <w15:commentEx w15:paraId="32E8C2C9" w15:done="0"/>
  <w15:commentEx w15:paraId="2BE23876" w15:paraIdParent="32E8C2C9" w15:done="0"/>
  <w15:commentEx w15:paraId="3CD1A848" w15:done="0"/>
  <w15:commentEx w15:paraId="55DE4163" w15:paraIdParent="3CD1A848" w15:done="0"/>
  <w15:commentEx w15:paraId="15929EFC" w15:done="0"/>
  <w15:commentEx w15:paraId="5F2FB28D" w15:done="0"/>
  <w15:commentEx w15:paraId="11B554D8" w15:paraIdParent="5F2FB28D" w15:done="0"/>
  <w15:commentEx w15:paraId="25DA8AA8" w15:done="0"/>
  <w15:commentEx w15:paraId="57C477EA" w15:done="0"/>
  <w15:commentEx w15:paraId="62DE28C8" w15:done="0"/>
  <w15:commentEx w15:paraId="434565F7" w15:done="0"/>
  <w15:commentEx w15:paraId="70CC8D5B" w15:done="0"/>
  <w15:commentEx w15:paraId="46E08ADF" w15:done="0"/>
  <w15:commentEx w15:paraId="7EA7EF69" w15:done="0"/>
  <w15:commentEx w15:paraId="41A8B8FE" w15:done="0"/>
  <w15:commentEx w15:paraId="6B3A610B" w15:done="0"/>
  <w15:commentEx w15:paraId="3894DE5F" w15:done="0"/>
  <w15:commentEx w15:paraId="213DD477" w15:done="0"/>
  <w15:commentEx w15:paraId="60420CAB" w15:done="0"/>
  <w15:commentEx w15:paraId="3BF7AA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3BF2A" w16cex:dateUtc="2022-07-09T00:47:00Z"/>
  <w16cex:commentExtensible w16cex:durableId="2673BEED" w16cex:dateUtc="2022-07-09T00:46:00Z"/>
  <w16cex:commentExtensible w16cex:durableId="2673BF1D" w16cex:dateUtc="2022-07-09T00:47:00Z"/>
  <w16cex:commentExtensible w16cex:durableId="2673C0AE" w16cex:dateUtc="2022-07-09T00:54:00Z"/>
  <w16cex:commentExtensible w16cex:durableId="2673BF58" w16cex:dateUtc="2022-07-09T00:48:00Z"/>
  <w16cex:commentExtensible w16cex:durableId="2673BF50" w16cex:dateUtc="2022-07-09T00:48:00Z"/>
  <w16cex:commentExtensible w16cex:durableId="2670DEE0" w16cex:dateUtc="2022-07-06T20:26:00Z"/>
  <w16cex:commentExtensible w16cex:durableId="26714C71" w16cex:dateUtc="2022-07-07T04:13:00Z"/>
  <w16cex:commentExtensible w16cex:durableId="2673C232" w16cex:dateUtc="2022-07-09T01:00:00Z"/>
  <w16cex:commentExtensible w16cex:durableId="2673C1E2" w16cex:dateUtc="2022-07-09T00:59:00Z"/>
  <w16cex:commentExtensible w16cex:durableId="2673C21C" w16cex:dateUtc="2022-07-09T01:00:00Z"/>
  <w16cex:commentExtensible w16cex:durableId="2673C26B" w16cex:dateUtc="2022-07-09T01:01:00Z"/>
  <w16cex:commentExtensible w16cex:durableId="2673C87D" w16cex:dateUtc="2022-07-09T01:27:00Z"/>
  <w16cex:commentExtensible w16cex:durableId="26714C92" w16cex:dateUtc="2022-07-07T04:14:00Z"/>
  <w16cex:commentExtensible w16cex:durableId="26727667" w16cex:dateUtc="2022-07-08T01:24:00Z"/>
  <w16cex:commentExtensible w16cex:durableId="267275D1" w16cex:dateUtc="2022-07-08T01: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1F2164C" w16cid:durableId="26731301"/>
  <w16cid:commentId w16cid:paraId="5D55A06A" w16cid:durableId="2673BF2A"/>
  <w16cid:commentId w16cid:paraId="001CF43A" w16cid:durableId="267312E7"/>
  <w16cid:commentId w16cid:paraId="423DDDF0" w16cid:durableId="2673BEED"/>
  <w16cid:commentId w16cid:paraId="10447920" w16cid:durableId="26731335"/>
  <w16cid:commentId w16cid:paraId="618D06A4" w16cid:durableId="2673BF1D"/>
  <w16cid:commentId w16cid:paraId="263D726C" w16cid:durableId="26731673"/>
  <w16cid:commentId w16cid:paraId="76E18B3B" w16cid:durableId="2673C0AE"/>
  <w16cid:commentId w16cid:paraId="11BB1612" w16cid:durableId="2673DD94"/>
  <w16cid:commentId w16cid:paraId="18B35661" w16cid:durableId="267317E0"/>
  <w16cid:commentId w16cid:paraId="7EA60777" w16cid:durableId="2673BF58"/>
  <w16cid:commentId w16cid:paraId="68FD0C0A" w16cid:durableId="267317ED"/>
  <w16cid:commentId w16cid:paraId="55407AE6" w16cid:durableId="2673BF50"/>
  <w16cid:commentId w16cid:paraId="5C2B3588" w16cid:durableId="2670DEE0"/>
  <w16cid:commentId w16cid:paraId="3AFE8832" w16cid:durableId="26714C71"/>
  <w16cid:commentId w16cid:paraId="45603A9C" w16cid:durableId="2673198C"/>
  <w16cid:commentId w16cid:paraId="5DB0CF26" w16cid:durableId="2673C232"/>
  <w16cid:commentId w16cid:paraId="13EB063C" w16cid:durableId="267319C8"/>
  <w16cid:commentId w16cid:paraId="2CCA0DEA" w16cid:durableId="2673C1E2"/>
  <w16cid:commentId w16cid:paraId="32E8C2C9" w16cid:durableId="267319A9"/>
  <w16cid:commentId w16cid:paraId="2BE23876" w16cid:durableId="2673C21C"/>
  <w16cid:commentId w16cid:paraId="3CD1A848" w16cid:durableId="26731A05"/>
  <w16cid:commentId w16cid:paraId="55DE4163" w16cid:durableId="2673C26B"/>
  <w16cid:commentId w16cid:paraId="15929EFC" w16cid:durableId="26731AD6"/>
  <w16cid:commentId w16cid:paraId="5F2FB28D" w16cid:durableId="26731ADB"/>
  <w16cid:commentId w16cid:paraId="11B554D8" w16cid:durableId="2673C87D"/>
  <w16cid:commentId w16cid:paraId="25DA8AA8" w16cid:durableId="26731A67"/>
  <w16cid:commentId w16cid:paraId="57C477EA" w16cid:durableId="26714C92"/>
  <w16cid:commentId w16cid:paraId="62DE28C8" w16cid:durableId="26727667"/>
  <w16cid:commentId w16cid:paraId="434565F7" w16cid:durableId="267275D1"/>
  <w16cid:commentId w16cid:paraId="70CC8D5B" w16cid:durableId="26731F9B"/>
  <w16cid:commentId w16cid:paraId="46E08ADF" w16cid:durableId="2673E6C0"/>
  <w16cid:commentId w16cid:paraId="7EA7EF69" w16cid:durableId="2673EC7F"/>
  <w16cid:commentId w16cid:paraId="41A8B8FE" w16cid:durableId="2673EC93"/>
  <w16cid:commentId w16cid:paraId="6B3A610B" w16cid:durableId="26731FF6"/>
  <w16cid:commentId w16cid:paraId="3894DE5F" w16cid:durableId="26732026"/>
  <w16cid:commentId w16cid:paraId="213DD477" w16cid:durableId="2673DC1B"/>
  <w16cid:commentId w16cid:paraId="60420CAB" w16cid:durableId="2673205B"/>
  <w16cid:commentId w16cid:paraId="3BF7AAE0" w16cid:durableId="2673DE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64167A" w14:textId="77777777" w:rsidR="00074380" w:rsidRDefault="00074380">
      <w:r>
        <w:separator/>
      </w:r>
    </w:p>
  </w:endnote>
  <w:endnote w:type="continuationSeparator" w:id="0">
    <w:p w14:paraId="49E4ECBD" w14:textId="77777777" w:rsidR="00074380" w:rsidRDefault="000743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7BF486" w14:textId="77777777" w:rsidR="00CE134F" w:rsidRDefault="00CE134F">
    <w:pPr>
      <w:pStyle w:val="a5"/>
      <w:jc w:val="center"/>
    </w:pPr>
    <w:r>
      <w:fldChar w:fldCharType="begin"/>
    </w:r>
    <w:r>
      <w:instrText xml:space="preserve"> PAGE   \* MERGEFORMAT </w:instrText>
    </w:r>
    <w:r>
      <w:fldChar w:fldCharType="separate"/>
    </w:r>
    <w:r>
      <w:rPr>
        <w:lang w:val="zh-CN"/>
      </w:rPr>
      <w:t>1</w:t>
    </w:r>
    <w:r>
      <w:rPr>
        <w:lang w:val="zh-CN"/>
      </w:rPr>
      <w:fldChar w:fldCharType="end"/>
    </w:r>
  </w:p>
  <w:p w14:paraId="63609238" w14:textId="77777777" w:rsidR="00CE134F" w:rsidRDefault="00CE134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10FCFD" w14:textId="77777777" w:rsidR="00074380" w:rsidRDefault="00074380">
      <w:r>
        <w:separator/>
      </w:r>
    </w:p>
  </w:footnote>
  <w:footnote w:type="continuationSeparator" w:id="0">
    <w:p w14:paraId="16D49719" w14:textId="77777777" w:rsidR="00074380" w:rsidRDefault="000743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417633" w14:textId="77777777" w:rsidR="00CE134F" w:rsidRDefault="00CE134F">
    <w:pPr>
      <w:pStyle w:val="a7"/>
    </w:pPr>
    <w:r>
      <w:rPr>
        <w:noProof/>
      </w:rPr>
      <w:drawing>
        <wp:inline distT="0" distB="0" distL="114300" distR="114300" wp14:anchorId="2BF5BF63" wp14:editId="0DBC12CF">
          <wp:extent cx="1684020" cy="839470"/>
          <wp:effectExtent l="0" t="0" r="11430" b="17780"/>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1"/>
                  <a:stretch>
                    <a:fillRect/>
                  </a:stretch>
                </pic:blipFill>
                <pic:spPr>
                  <a:xfrm>
                    <a:off x="0" y="0"/>
                    <a:ext cx="1684020" cy="83947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73BD3"/>
    <w:multiLevelType w:val="hybridMultilevel"/>
    <w:tmpl w:val="B0727AB6"/>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1C7E4084"/>
    <w:multiLevelType w:val="hybridMultilevel"/>
    <w:tmpl w:val="AE06BD22"/>
    <w:lvl w:ilvl="0" w:tplc="F722681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1E90FAC"/>
    <w:multiLevelType w:val="multilevel"/>
    <w:tmpl w:val="21E90FA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43537D5"/>
    <w:multiLevelType w:val="hybridMultilevel"/>
    <w:tmpl w:val="6FC417BA"/>
    <w:lvl w:ilvl="0" w:tplc="04090011">
      <w:start w:val="1"/>
      <w:numFmt w:val="decimal"/>
      <w:lvlText w:val="%1)"/>
      <w:lvlJc w:val="left"/>
      <w:pPr>
        <w:ind w:left="782" w:hanging="420"/>
      </w:pPr>
    </w:lvl>
    <w:lvl w:ilvl="1" w:tplc="04090019" w:tentative="1">
      <w:start w:val="1"/>
      <w:numFmt w:val="lowerLetter"/>
      <w:lvlText w:val="%2)"/>
      <w:lvlJc w:val="left"/>
      <w:pPr>
        <w:ind w:left="1202" w:hanging="420"/>
      </w:pPr>
    </w:lvl>
    <w:lvl w:ilvl="2" w:tplc="0409001B" w:tentative="1">
      <w:start w:val="1"/>
      <w:numFmt w:val="lowerRoman"/>
      <w:lvlText w:val="%3."/>
      <w:lvlJc w:val="right"/>
      <w:pPr>
        <w:ind w:left="1622" w:hanging="420"/>
      </w:pPr>
    </w:lvl>
    <w:lvl w:ilvl="3" w:tplc="0409000F" w:tentative="1">
      <w:start w:val="1"/>
      <w:numFmt w:val="decimal"/>
      <w:lvlText w:val="%4."/>
      <w:lvlJc w:val="left"/>
      <w:pPr>
        <w:ind w:left="2042" w:hanging="420"/>
      </w:pPr>
    </w:lvl>
    <w:lvl w:ilvl="4" w:tplc="04090019" w:tentative="1">
      <w:start w:val="1"/>
      <w:numFmt w:val="lowerLetter"/>
      <w:lvlText w:val="%5)"/>
      <w:lvlJc w:val="left"/>
      <w:pPr>
        <w:ind w:left="2462" w:hanging="420"/>
      </w:pPr>
    </w:lvl>
    <w:lvl w:ilvl="5" w:tplc="0409001B" w:tentative="1">
      <w:start w:val="1"/>
      <w:numFmt w:val="lowerRoman"/>
      <w:lvlText w:val="%6."/>
      <w:lvlJc w:val="right"/>
      <w:pPr>
        <w:ind w:left="2882" w:hanging="420"/>
      </w:pPr>
    </w:lvl>
    <w:lvl w:ilvl="6" w:tplc="0409000F" w:tentative="1">
      <w:start w:val="1"/>
      <w:numFmt w:val="decimal"/>
      <w:lvlText w:val="%7."/>
      <w:lvlJc w:val="left"/>
      <w:pPr>
        <w:ind w:left="3302" w:hanging="420"/>
      </w:pPr>
    </w:lvl>
    <w:lvl w:ilvl="7" w:tplc="04090019" w:tentative="1">
      <w:start w:val="1"/>
      <w:numFmt w:val="lowerLetter"/>
      <w:lvlText w:val="%8)"/>
      <w:lvlJc w:val="left"/>
      <w:pPr>
        <w:ind w:left="3722" w:hanging="420"/>
      </w:pPr>
    </w:lvl>
    <w:lvl w:ilvl="8" w:tplc="0409001B" w:tentative="1">
      <w:start w:val="1"/>
      <w:numFmt w:val="lowerRoman"/>
      <w:lvlText w:val="%9."/>
      <w:lvlJc w:val="right"/>
      <w:pPr>
        <w:ind w:left="4142" w:hanging="420"/>
      </w:pPr>
    </w:lvl>
  </w:abstractNum>
  <w:abstractNum w:abstractNumId="4" w15:restartNumberingAfterBreak="0">
    <w:nsid w:val="2BA634AE"/>
    <w:multiLevelType w:val="hybridMultilevel"/>
    <w:tmpl w:val="401E5130"/>
    <w:lvl w:ilvl="0" w:tplc="B2EC95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F005ED1"/>
    <w:multiLevelType w:val="hybridMultilevel"/>
    <w:tmpl w:val="C824A93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66A41A4"/>
    <w:multiLevelType w:val="hybridMultilevel"/>
    <w:tmpl w:val="64AC870C"/>
    <w:lvl w:ilvl="0" w:tplc="C41622B2">
      <w:start w:val="2"/>
      <w:numFmt w:val="decimal"/>
      <w:lvlText w:val="%1."/>
      <w:lvlJc w:val="left"/>
      <w:pPr>
        <w:ind w:left="1140" w:hanging="420"/>
      </w:pPr>
      <w:rPr>
        <w:rFonts w:hint="eastAsia"/>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 w15:restartNumberingAfterBreak="0">
    <w:nsid w:val="4E9729DE"/>
    <w:multiLevelType w:val="hybridMultilevel"/>
    <w:tmpl w:val="D22C927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A6B7857"/>
    <w:multiLevelType w:val="hybridMultilevel"/>
    <w:tmpl w:val="C824A93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B3F47AD"/>
    <w:multiLevelType w:val="hybridMultilevel"/>
    <w:tmpl w:val="D19498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849113D"/>
    <w:multiLevelType w:val="hybridMultilevel"/>
    <w:tmpl w:val="09FC7B6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F8F05DA"/>
    <w:multiLevelType w:val="hybridMultilevel"/>
    <w:tmpl w:val="547EF78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6"/>
  </w:num>
  <w:num w:numId="4">
    <w:abstractNumId w:val="3"/>
  </w:num>
  <w:num w:numId="5">
    <w:abstractNumId w:val="5"/>
  </w:num>
  <w:num w:numId="6">
    <w:abstractNumId w:val="8"/>
  </w:num>
  <w:num w:numId="7">
    <w:abstractNumId w:val="4"/>
  </w:num>
  <w:num w:numId="8">
    <w:abstractNumId w:val="11"/>
  </w:num>
  <w:num w:numId="9">
    <w:abstractNumId w:val="10"/>
  </w:num>
  <w:num w:numId="10">
    <w:abstractNumId w:val="7"/>
  </w:num>
  <w:num w:numId="11">
    <w:abstractNumId w:val="0"/>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xin">
    <w15:presenceInfo w15:providerId="None" w15:userId="xin"/>
  </w15:person>
  <w15:person w15:author="李 博宇">
    <w15:presenceInfo w15:providerId="Windows Live" w15:userId="0e1d14bcababfdea"/>
  </w15:person>
  <w15:person w15:author="XIANG JI">
    <w15:presenceInfo w15:providerId="Windows Live" w15:userId="c30a6d38f22529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E1E"/>
    <w:rsid w:val="00023F84"/>
    <w:rsid w:val="00067B97"/>
    <w:rsid w:val="00074380"/>
    <w:rsid w:val="0008449B"/>
    <w:rsid w:val="0009276F"/>
    <w:rsid w:val="000A00B1"/>
    <w:rsid w:val="000A0BAA"/>
    <w:rsid w:val="000E4E1A"/>
    <w:rsid w:val="000F6666"/>
    <w:rsid w:val="0010768B"/>
    <w:rsid w:val="00135A2D"/>
    <w:rsid w:val="0016665D"/>
    <w:rsid w:val="00170D8E"/>
    <w:rsid w:val="00197EF1"/>
    <w:rsid w:val="001B7F3B"/>
    <w:rsid w:val="001D1359"/>
    <w:rsid w:val="001E5251"/>
    <w:rsid w:val="001E585B"/>
    <w:rsid w:val="00210C58"/>
    <w:rsid w:val="002528A8"/>
    <w:rsid w:val="00286959"/>
    <w:rsid w:val="002A2E8F"/>
    <w:rsid w:val="002B5EA1"/>
    <w:rsid w:val="002D67C8"/>
    <w:rsid w:val="002D7F25"/>
    <w:rsid w:val="002F2518"/>
    <w:rsid w:val="003601B6"/>
    <w:rsid w:val="00366558"/>
    <w:rsid w:val="0038395D"/>
    <w:rsid w:val="003853AE"/>
    <w:rsid w:val="0039349C"/>
    <w:rsid w:val="003945AD"/>
    <w:rsid w:val="003A331A"/>
    <w:rsid w:val="003B4E6B"/>
    <w:rsid w:val="003B690E"/>
    <w:rsid w:val="003B747E"/>
    <w:rsid w:val="003D52C1"/>
    <w:rsid w:val="00400850"/>
    <w:rsid w:val="00473E91"/>
    <w:rsid w:val="004A2CB8"/>
    <w:rsid w:val="004A3CA1"/>
    <w:rsid w:val="004A7FFB"/>
    <w:rsid w:val="004B39E5"/>
    <w:rsid w:val="004C4938"/>
    <w:rsid w:val="004E3D79"/>
    <w:rsid w:val="004E4216"/>
    <w:rsid w:val="004F5543"/>
    <w:rsid w:val="00536364"/>
    <w:rsid w:val="005425FF"/>
    <w:rsid w:val="005459EA"/>
    <w:rsid w:val="00595151"/>
    <w:rsid w:val="005A2D67"/>
    <w:rsid w:val="005A4ED9"/>
    <w:rsid w:val="005B411B"/>
    <w:rsid w:val="005C72E9"/>
    <w:rsid w:val="005D3A01"/>
    <w:rsid w:val="005F3C2D"/>
    <w:rsid w:val="005F66C4"/>
    <w:rsid w:val="005F701C"/>
    <w:rsid w:val="00625215"/>
    <w:rsid w:val="00627088"/>
    <w:rsid w:val="00647442"/>
    <w:rsid w:val="006A3273"/>
    <w:rsid w:val="006A3AB3"/>
    <w:rsid w:val="006A782C"/>
    <w:rsid w:val="006B3C4D"/>
    <w:rsid w:val="006D7446"/>
    <w:rsid w:val="006E0DBA"/>
    <w:rsid w:val="006E5636"/>
    <w:rsid w:val="0071166A"/>
    <w:rsid w:val="00711D22"/>
    <w:rsid w:val="00713AF7"/>
    <w:rsid w:val="00743F16"/>
    <w:rsid w:val="00752287"/>
    <w:rsid w:val="007817CC"/>
    <w:rsid w:val="007B5615"/>
    <w:rsid w:val="007D5CB5"/>
    <w:rsid w:val="007E187F"/>
    <w:rsid w:val="0084252D"/>
    <w:rsid w:val="00851756"/>
    <w:rsid w:val="00880563"/>
    <w:rsid w:val="00883D82"/>
    <w:rsid w:val="008A47B2"/>
    <w:rsid w:val="008C3CC5"/>
    <w:rsid w:val="008E493E"/>
    <w:rsid w:val="008E696B"/>
    <w:rsid w:val="008F2D52"/>
    <w:rsid w:val="008F3E1A"/>
    <w:rsid w:val="009020D0"/>
    <w:rsid w:val="00904B09"/>
    <w:rsid w:val="0093131F"/>
    <w:rsid w:val="00932159"/>
    <w:rsid w:val="00932C51"/>
    <w:rsid w:val="0093625D"/>
    <w:rsid w:val="00964635"/>
    <w:rsid w:val="00984742"/>
    <w:rsid w:val="009864B8"/>
    <w:rsid w:val="009B1BC1"/>
    <w:rsid w:val="009B59BF"/>
    <w:rsid w:val="009D15BD"/>
    <w:rsid w:val="009D35C3"/>
    <w:rsid w:val="009D4F3F"/>
    <w:rsid w:val="009F0D47"/>
    <w:rsid w:val="00A0246A"/>
    <w:rsid w:val="00A06C15"/>
    <w:rsid w:val="00A16EA4"/>
    <w:rsid w:val="00A83EF2"/>
    <w:rsid w:val="00AD66A0"/>
    <w:rsid w:val="00AE7A4B"/>
    <w:rsid w:val="00B1647C"/>
    <w:rsid w:val="00B1751F"/>
    <w:rsid w:val="00B20831"/>
    <w:rsid w:val="00B31B22"/>
    <w:rsid w:val="00B96650"/>
    <w:rsid w:val="00BD2061"/>
    <w:rsid w:val="00BE5959"/>
    <w:rsid w:val="00BF0C17"/>
    <w:rsid w:val="00C91281"/>
    <w:rsid w:val="00C94BB7"/>
    <w:rsid w:val="00CA2C75"/>
    <w:rsid w:val="00CA35B5"/>
    <w:rsid w:val="00CE134F"/>
    <w:rsid w:val="00CF43DD"/>
    <w:rsid w:val="00D40ACD"/>
    <w:rsid w:val="00D449D7"/>
    <w:rsid w:val="00D45A20"/>
    <w:rsid w:val="00D66E1E"/>
    <w:rsid w:val="00D9509E"/>
    <w:rsid w:val="00D958D3"/>
    <w:rsid w:val="00E00E7E"/>
    <w:rsid w:val="00E141A8"/>
    <w:rsid w:val="00E371BA"/>
    <w:rsid w:val="00E469E5"/>
    <w:rsid w:val="00E70B75"/>
    <w:rsid w:val="00E9160D"/>
    <w:rsid w:val="00ED205D"/>
    <w:rsid w:val="00EF2E0E"/>
    <w:rsid w:val="00F0021D"/>
    <w:rsid w:val="00F332D1"/>
    <w:rsid w:val="00F53034"/>
    <w:rsid w:val="00F7479A"/>
    <w:rsid w:val="00F75CE1"/>
    <w:rsid w:val="00F8102E"/>
    <w:rsid w:val="00F832FD"/>
    <w:rsid w:val="00F90D57"/>
    <w:rsid w:val="00FA5990"/>
    <w:rsid w:val="00FB327A"/>
    <w:rsid w:val="00FB76A5"/>
    <w:rsid w:val="00FD79E5"/>
    <w:rsid w:val="3F320AFF"/>
    <w:rsid w:val="46932ECB"/>
    <w:rsid w:val="4E8C15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3669F"/>
  <w15:docId w15:val="{7BC61F80-466D-4116-9B6A-8C5D55CE7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11D22"/>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1B7F3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10">
    <w:name w:val="标题 1 字符"/>
    <w:basedOn w:val="a0"/>
    <w:link w:val="1"/>
    <w:uiPriority w:val="9"/>
    <w:rPr>
      <w:b/>
      <w:bCs/>
      <w:kern w:val="44"/>
      <w:sz w:val="44"/>
      <w:szCs w:val="44"/>
    </w:rPr>
  </w:style>
  <w:style w:type="paragraph" w:styleId="a9">
    <w:name w:val="List Paragraph"/>
    <w:basedOn w:val="a"/>
    <w:uiPriority w:val="34"/>
    <w:qFormat/>
    <w:pPr>
      <w:ind w:firstLineChars="200" w:firstLine="420"/>
    </w:p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a4">
    <w:name w:val="批注框文本 字符"/>
    <w:basedOn w:val="a0"/>
    <w:link w:val="a3"/>
    <w:uiPriority w:val="99"/>
    <w:semiHidden/>
    <w:rPr>
      <w:sz w:val="18"/>
      <w:szCs w:val="18"/>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1B7F3B"/>
    <w:rPr>
      <w:b/>
      <w:bCs/>
      <w:kern w:val="2"/>
      <w:sz w:val="32"/>
      <w:szCs w:val="32"/>
    </w:rPr>
  </w:style>
  <w:style w:type="character" w:styleId="aa">
    <w:name w:val="Hyperlink"/>
    <w:basedOn w:val="a0"/>
    <w:uiPriority w:val="99"/>
    <w:unhideWhenUsed/>
    <w:rsid w:val="00B1751F"/>
    <w:rPr>
      <w:color w:val="0000FF"/>
      <w:u w:val="single"/>
    </w:rPr>
  </w:style>
  <w:style w:type="character" w:customStyle="1" w:styleId="katex-mathml">
    <w:name w:val="katex-mathml"/>
    <w:basedOn w:val="a0"/>
    <w:rsid w:val="00B1751F"/>
  </w:style>
  <w:style w:type="paragraph" w:styleId="ab">
    <w:name w:val="Normal (Web)"/>
    <w:basedOn w:val="a"/>
    <w:uiPriority w:val="99"/>
    <w:unhideWhenUsed/>
    <w:rsid w:val="00B1751F"/>
    <w:pPr>
      <w:widowControl/>
      <w:spacing w:before="100" w:beforeAutospacing="1" w:after="100" w:afterAutospacing="1"/>
      <w:jc w:val="left"/>
    </w:pPr>
    <w:rPr>
      <w:rFonts w:ascii="宋体" w:eastAsia="宋体" w:hAnsi="宋体" w:cs="宋体"/>
      <w:kern w:val="0"/>
      <w:sz w:val="24"/>
      <w:szCs w:val="24"/>
    </w:rPr>
  </w:style>
  <w:style w:type="character" w:styleId="ac">
    <w:name w:val="Strong"/>
    <w:basedOn w:val="a0"/>
    <w:uiPriority w:val="22"/>
    <w:qFormat/>
    <w:rsid w:val="00B1751F"/>
    <w:rPr>
      <w:b/>
      <w:bCs/>
    </w:rPr>
  </w:style>
  <w:style w:type="character" w:styleId="ad">
    <w:name w:val="FollowedHyperlink"/>
    <w:basedOn w:val="a0"/>
    <w:uiPriority w:val="99"/>
    <w:semiHidden/>
    <w:unhideWhenUsed/>
    <w:rsid w:val="00F8102E"/>
    <w:rPr>
      <w:color w:val="954F72" w:themeColor="followedHyperlink"/>
      <w:u w:val="single"/>
    </w:rPr>
  </w:style>
  <w:style w:type="character" w:styleId="ae">
    <w:name w:val="annotation reference"/>
    <w:basedOn w:val="a0"/>
    <w:uiPriority w:val="99"/>
    <w:semiHidden/>
    <w:unhideWhenUsed/>
    <w:rsid w:val="001D1359"/>
    <w:rPr>
      <w:sz w:val="21"/>
      <w:szCs w:val="21"/>
    </w:rPr>
  </w:style>
  <w:style w:type="paragraph" w:styleId="af">
    <w:name w:val="annotation text"/>
    <w:basedOn w:val="a"/>
    <w:link w:val="af0"/>
    <w:uiPriority w:val="99"/>
    <w:semiHidden/>
    <w:unhideWhenUsed/>
    <w:rsid w:val="001D1359"/>
    <w:pPr>
      <w:jc w:val="left"/>
    </w:pPr>
  </w:style>
  <w:style w:type="character" w:customStyle="1" w:styleId="af0">
    <w:name w:val="批注文字 字符"/>
    <w:basedOn w:val="a0"/>
    <w:link w:val="af"/>
    <w:uiPriority w:val="99"/>
    <w:semiHidden/>
    <w:rsid w:val="001D1359"/>
    <w:rPr>
      <w:kern w:val="2"/>
      <w:sz w:val="21"/>
      <w:szCs w:val="22"/>
    </w:rPr>
  </w:style>
  <w:style w:type="paragraph" w:styleId="af1">
    <w:name w:val="annotation subject"/>
    <w:basedOn w:val="af"/>
    <w:next w:val="af"/>
    <w:link w:val="af2"/>
    <w:uiPriority w:val="99"/>
    <w:semiHidden/>
    <w:unhideWhenUsed/>
    <w:rsid w:val="001D1359"/>
    <w:rPr>
      <w:b/>
      <w:bCs/>
    </w:rPr>
  </w:style>
  <w:style w:type="character" w:customStyle="1" w:styleId="af2">
    <w:name w:val="批注主题 字符"/>
    <w:basedOn w:val="af0"/>
    <w:link w:val="af1"/>
    <w:uiPriority w:val="99"/>
    <w:semiHidden/>
    <w:rsid w:val="001D1359"/>
    <w:rPr>
      <w:b/>
      <w:bCs/>
      <w:kern w:val="2"/>
      <w:sz w:val="21"/>
      <w:szCs w:val="22"/>
    </w:rPr>
  </w:style>
  <w:style w:type="paragraph" w:styleId="af3">
    <w:name w:val="Revision"/>
    <w:hidden/>
    <w:uiPriority w:val="99"/>
    <w:semiHidden/>
    <w:rsid w:val="00BF0C17"/>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163633">
      <w:bodyDiv w:val="1"/>
      <w:marLeft w:val="0"/>
      <w:marRight w:val="0"/>
      <w:marTop w:val="0"/>
      <w:marBottom w:val="0"/>
      <w:divBdr>
        <w:top w:val="none" w:sz="0" w:space="0" w:color="auto"/>
        <w:left w:val="none" w:sz="0" w:space="0" w:color="auto"/>
        <w:bottom w:val="none" w:sz="0" w:space="0" w:color="auto"/>
        <w:right w:val="none" w:sz="0" w:space="0" w:color="auto"/>
      </w:divBdr>
    </w:div>
    <w:div w:id="542985671">
      <w:bodyDiv w:val="1"/>
      <w:marLeft w:val="0"/>
      <w:marRight w:val="0"/>
      <w:marTop w:val="0"/>
      <w:marBottom w:val="0"/>
      <w:divBdr>
        <w:top w:val="none" w:sz="0" w:space="0" w:color="auto"/>
        <w:left w:val="none" w:sz="0" w:space="0" w:color="auto"/>
        <w:bottom w:val="none" w:sz="0" w:space="0" w:color="auto"/>
        <w:right w:val="none" w:sz="0" w:space="0" w:color="auto"/>
      </w:divBdr>
    </w:div>
    <w:div w:id="737946243">
      <w:bodyDiv w:val="1"/>
      <w:marLeft w:val="0"/>
      <w:marRight w:val="0"/>
      <w:marTop w:val="0"/>
      <w:marBottom w:val="0"/>
      <w:divBdr>
        <w:top w:val="none" w:sz="0" w:space="0" w:color="auto"/>
        <w:left w:val="none" w:sz="0" w:space="0" w:color="auto"/>
        <w:bottom w:val="none" w:sz="0" w:space="0" w:color="auto"/>
        <w:right w:val="none" w:sz="0" w:space="0" w:color="auto"/>
      </w:divBdr>
    </w:div>
    <w:div w:id="882596836">
      <w:bodyDiv w:val="1"/>
      <w:marLeft w:val="0"/>
      <w:marRight w:val="0"/>
      <w:marTop w:val="0"/>
      <w:marBottom w:val="0"/>
      <w:divBdr>
        <w:top w:val="none" w:sz="0" w:space="0" w:color="auto"/>
        <w:left w:val="none" w:sz="0" w:space="0" w:color="auto"/>
        <w:bottom w:val="none" w:sz="0" w:space="0" w:color="auto"/>
        <w:right w:val="none" w:sz="0" w:space="0" w:color="auto"/>
      </w:divBdr>
    </w:div>
    <w:div w:id="10934035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header" Target="header1.xml"/><Relationship Id="rId37" Type="http://schemas.microsoft.com/office/2018/08/relationships/commentsExtensible" Target="commentsExtensi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microsoft.com/office/2011/relationships/people" Target="people.xml"/><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2E5E7D-F471-4BC4-AB77-E72020C0D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26</Pages>
  <Words>2647</Words>
  <Characters>15090</Characters>
  <Application>Microsoft Office Word</Application>
  <DocSecurity>0</DocSecurity>
  <Lines>125</Lines>
  <Paragraphs>35</Paragraphs>
  <ScaleCrop>false</ScaleCrop>
  <Company>PIC</Company>
  <LinksUpToDate>false</LinksUpToDate>
  <CharactersWithSpaces>17702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xus</dc:creator>
  <cp:lastModifiedBy>XIANG JI</cp:lastModifiedBy>
  <cp:revision>24</cp:revision>
  <dcterms:created xsi:type="dcterms:W3CDTF">2022-07-07T04:14:00Z</dcterms:created>
  <dcterms:modified xsi:type="dcterms:W3CDTF">2022-07-09T04:07:00Z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8CB3FB4A76C04FEE9436A4A8BB3D24A5</vt:lpwstr>
  </property>
</Properties>
</file>